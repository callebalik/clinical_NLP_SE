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0EAF3A" w14:textId="1AF24DAF" w:rsidR="00A1123A" w:rsidDel="00C3346E" w:rsidRDefault="00A1123A" w:rsidP="000E2C64">
      <w:pPr>
        <w:pStyle w:val="BodyText"/>
        <w:rPr>
          <w:del w:id="7" w:author="Carl Ollvik Aasa" w:date="2021-08-03T19:30:00Z"/>
          <w:sz w:val="49"/>
        </w:rPr>
      </w:pPr>
      <w:bookmarkStart w:id="8" w:name="_Hlk73498142"/>
      <w:bookmarkEnd w:id="8"/>
      <w:r>
        <w:rPr>
          <w:noProof/>
        </w:rPr>
        <mc:AlternateContent>
          <mc:Choice Requires="wps">
            <w:drawing>
              <wp:anchor distT="0" distB="0" distL="114300" distR="114300" simplePos="0" relativeHeight="251647488" behindDoc="0" locked="0" layoutInCell="1" allowOverlap="1" wp14:anchorId="209CEE25" wp14:editId="3F68B3F2">
                <wp:simplePos x="0" y="0"/>
                <wp:positionH relativeFrom="page">
                  <wp:posOffset>1187450</wp:posOffset>
                </wp:positionH>
                <wp:positionV relativeFrom="paragraph">
                  <wp:posOffset>325120</wp:posOffset>
                </wp:positionV>
                <wp:extent cx="0" cy="0"/>
                <wp:effectExtent l="6350" t="1844675" r="12700" b="1843405"/>
                <wp:wrapNone/>
                <wp:docPr id="3"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3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E1DAF0" id="Line 12" o:spid="_x0000_s1026" style="position:absolute;z-index:251647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3.5pt,25.6pt" to="93.5pt,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" strokeweight=".26481mm">
                <w10:wrap anchorx="page"/>
              </v:line>
            </w:pict>
          </mc:Fallback>
        </mc:AlternateContent>
      </w:r>
    </w:p>
    <w:p w14:paraId="3E3A3611" w14:textId="77777777" w:rsidR="00135757" w:rsidRDefault="00B82573" w:rsidP="00C3346E">
      <w:pPr>
        <w:pStyle w:val="Title"/>
        <w:rPr>
          <w:ins w:id="9" w:author="Carl Ollvik Aasa" w:date="2021-08-03T17:30:00Z"/>
        </w:rPr>
      </w:pPr>
      <w:ins w:id="10" w:author="Carl Ollvik Aasa" w:date="2021-08-03T17:21:00Z">
        <w:r w:rsidRPr="00135757">
          <w:t xml:space="preserve">Clinical </w:t>
        </w:r>
      </w:ins>
      <w:del w:id="11" w:author="Carl Ollvik Aasa" w:date="2021-08-03T17:13:00Z">
        <w:r w:rsidR="00A1123A" w:rsidRPr="00135757" w:rsidDel="00216884">
          <w:delText>Natural Language</w:delText>
        </w:r>
        <w:r w:rsidR="00A1123A" w:rsidRPr="00135757" w:rsidDel="00216884">
          <w:rPr>
            <w:spacing w:val="1"/>
          </w:rPr>
          <w:delText xml:space="preserve"> </w:delText>
        </w:r>
        <w:r w:rsidR="00A1123A" w:rsidRPr="00135757" w:rsidDel="00216884">
          <w:delText>Processing</w:delText>
        </w:r>
      </w:del>
      <w:ins w:id="12" w:author="Carl Ollvik Aasa" w:date="2021-08-03T17:13:00Z">
        <w:r w:rsidR="00216884" w:rsidRPr="00135757">
          <w:t>Named Entity R</w:t>
        </w:r>
      </w:ins>
      <w:ins w:id="13" w:author="Carl Ollvik Aasa" w:date="2021-08-03T17:14:00Z">
        <w:r w:rsidR="00216884" w:rsidRPr="00135757">
          <w:t xml:space="preserve">ecognition </w:t>
        </w:r>
        <w:r w:rsidR="004F38EE" w:rsidRPr="00135757">
          <w:t xml:space="preserve">in </w:t>
        </w:r>
      </w:ins>
      <w:del w:id="14" w:author="Carl Ollvik Aasa" w:date="2021-08-03T17:14:00Z">
        <w:r w:rsidR="00A1123A" w:rsidRPr="00135757" w:rsidDel="004F38EE">
          <w:delText xml:space="preserve"> of</w:delText>
        </w:r>
      </w:del>
      <w:ins w:id="15" w:author="Carl Ollvik Aasa" w:date="2021-08-03T17:14:00Z">
        <w:r w:rsidR="004F38EE" w:rsidRPr="00135757">
          <w:t>Swedish</w:t>
        </w:r>
      </w:ins>
      <w:r w:rsidR="00A1123A" w:rsidRPr="00135757">
        <w:t xml:space="preserve"> </w:t>
      </w:r>
      <w:ins w:id="16" w:author="Carl Ollvik Aasa" w:date="2021-08-03T17:14:00Z">
        <w:r w:rsidR="004F38EE" w:rsidRPr="00135757">
          <w:t>P</w:t>
        </w:r>
      </w:ins>
      <w:del w:id="17" w:author="Carl Ollvik Aasa" w:date="2021-08-03T17:14:00Z">
        <w:r w:rsidR="0038691A" w:rsidRPr="00135757" w:rsidDel="004F38EE">
          <w:delText>P</w:delText>
        </w:r>
      </w:del>
      <w:r w:rsidR="0038691A" w:rsidRPr="00135757">
        <w:t xml:space="preserve">atient Records </w:t>
      </w:r>
    </w:p>
    <w:p w14:paraId="3165276D" w14:textId="3995ADD2" w:rsidR="00A1123A" w:rsidRPr="00135757" w:rsidRDefault="004F38EE" w:rsidP="00135757">
      <w:pPr>
        <w:pStyle w:val="Title"/>
      </w:pPr>
      <w:ins w:id="18" w:author="Carl Ollvik Aasa" w:date="2021-08-03T17:14:00Z">
        <w:r w:rsidRPr="00135757">
          <w:t xml:space="preserve">using </w:t>
        </w:r>
      </w:ins>
      <w:del w:id="19" w:author="Carl Ollvik Aasa" w:date="2021-08-03T17:14:00Z">
        <w:r w:rsidR="0038691A" w:rsidRPr="00135757" w:rsidDel="004F38EE">
          <w:delText>in Swedish</w:delText>
        </w:r>
      </w:del>
      <w:ins w:id="20" w:author="Carl Ollvik Aasa" w:date="2021-08-03T17:14:00Z">
        <w:r w:rsidRPr="00135757">
          <w:t>ICD-10-SE</w:t>
        </w:r>
      </w:ins>
    </w:p>
    <w:p w14:paraId="3B847E23" w14:textId="7758AA2C" w:rsidR="00AB4FF4" w:rsidRPr="0097405C" w:rsidRDefault="00A1123A">
      <w:pPr>
        <w:pStyle w:val="Subtitle"/>
        <w:rPr>
          <w:rStyle w:val="SubtitleChar"/>
          <w:rFonts w:ascii="Times New Roman" w:eastAsia="Calibri" w:hAnsi="Times New Roman"/>
          <w:b/>
          <w:color w:val="auto"/>
          <w:spacing w:val="0"/>
          <w:sz w:val="54"/>
          <w:szCs w:val="52"/>
        </w:rPr>
        <w:pPrChange w:id="21" w:author="Carl Ollvik Aasa" w:date="2021-08-04T20:34:00Z">
          <w:pPr>
            <w:pStyle w:val="IOPKwd"/>
            <w:ind w:left="567" w:right="281"/>
          </w:pPr>
        </w:pPrChange>
      </w:pPr>
      <w:r w:rsidRPr="000B0BC1">
        <w:rPr>
          <w:b/>
          <w:bCs/>
        </w:rPr>
        <w:t>Keywords</w:t>
      </w:r>
      <w:r w:rsidRPr="000B0BC1">
        <w:t xml:space="preserve">: </w:t>
      </w:r>
      <w:r w:rsidR="00482D26">
        <w:t>n</w:t>
      </w:r>
      <w:r w:rsidR="003909C6" w:rsidRPr="000B0BC1">
        <w:t>amed entity recognition</w:t>
      </w:r>
      <w:r w:rsidR="0042418D">
        <w:t>,</w:t>
      </w:r>
      <w:r w:rsidR="003909C6" w:rsidRPr="000B0BC1">
        <w:t xml:space="preserve"> </w:t>
      </w:r>
      <w:r w:rsidR="00482D26">
        <w:t>c</w:t>
      </w:r>
      <w:r w:rsidR="003909C6" w:rsidRPr="000B0BC1">
        <w:t>linical text mining</w:t>
      </w:r>
      <w:r w:rsidR="0042418D">
        <w:t>,</w:t>
      </w:r>
      <w:r w:rsidR="000B0BC1" w:rsidRPr="000B0BC1">
        <w:t xml:space="preserve"> </w:t>
      </w:r>
      <w:r w:rsidR="00482D26">
        <w:t>c</w:t>
      </w:r>
      <w:r w:rsidR="000B0BC1">
        <w:t xml:space="preserve">orpora </w:t>
      </w:r>
      <w:r w:rsidR="0042418D">
        <w:t>d</w:t>
      </w:r>
      <w:r w:rsidR="000B0BC1">
        <w:t>evelopment</w:t>
      </w:r>
    </w:p>
    <w:p w14:paraId="3561AFD2" w14:textId="77777777" w:rsidR="00135757" w:rsidRPr="00C3346E" w:rsidRDefault="00B82573" w:rsidP="00135757">
      <w:pPr>
        <w:pStyle w:val="Title"/>
        <w:rPr>
          <w:ins w:id="22" w:author="Carl Ollvik Aasa" w:date="2021-08-03T17:30:00Z"/>
          <w:lang w:val="sv-SE"/>
          <w:rPrChange w:id="23" w:author="Carl Ollvik Aasa" w:date="2021-08-03T19:28:00Z">
            <w:rPr>
              <w:ins w:id="24" w:author="Carl Ollvik Aasa" w:date="2021-08-03T17:30:00Z"/>
            </w:rPr>
          </w:rPrChange>
        </w:rPr>
      </w:pPr>
      <w:ins w:id="25" w:author="Carl Ollvik Aasa" w:date="2021-08-03T17:22:00Z">
        <w:r w:rsidRPr="00C3346E">
          <w:rPr>
            <w:lang w:val="sv-SE"/>
            <w:rPrChange w:id="26" w:author="Carl Ollvik Aasa" w:date="2021-08-03T19:28:00Z">
              <w:rPr/>
            </w:rPrChange>
          </w:rPr>
          <w:t xml:space="preserve">Klinisk </w:t>
        </w:r>
      </w:ins>
      <w:del w:id="27" w:author="Carl Ollvik Aasa" w:date="2021-08-03T17:20:00Z">
        <w:r w:rsidR="00AB4FF4" w:rsidRPr="00C3346E" w:rsidDel="00182587">
          <w:rPr>
            <w:lang w:val="sv-SE"/>
            <w:rPrChange w:id="28" w:author="Carl Ollvik Aasa" w:date="2021-08-03T19:28:00Z">
              <w:rPr/>
            </w:rPrChange>
          </w:rPr>
          <w:delText xml:space="preserve">Datorlingvistisk </w:delText>
        </w:r>
      </w:del>
      <w:del w:id="29" w:author="Carl Ollvik Aasa" w:date="2021-08-03T17:15:00Z">
        <w:r w:rsidR="00AB4FF4" w:rsidRPr="00C3346E" w:rsidDel="00C42859">
          <w:rPr>
            <w:lang w:val="sv-SE"/>
            <w:rPrChange w:id="30" w:author="Carl Ollvik Aasa" w:date="2021-08-03T19:28:00Z">
              <w:rPr/>
            </w:rPrChange>
          </w:rPr>
          <w:delText xml:space="preserve">Analys </w:delText>
        </w:r>
      </w:del>
      <w:ins w:id="31" w:author="Carl Ollvik Aasa" w:date="2021-08-03T17:22:00Z">
        <w:r w:rsidRPr="00C3346E">
          <w:rPr>
            <w:lang w:val="sv-SE"/>
            <w:rPrChange w:id="32" w:author="Carl Ollvik Aasa" w:date="2021-08-03T19:28:00Z">
              <w:rPr/>
            </w:rPrChange>
          </w:rPr>
          <w:t>E</w:t>
        </w:r>
      </w:ins>
      <w:ins w:id="33" w:author="Carl Ollvik Aasa" w:date="2021-08-03T17:20:00Z">
        <w:r w:rsidR="00182587" w:rsidRPr="00C3346E">
          <w:rPr>
            <w:lang w:val="sv-SE"/>
            <w:rPrChange w:id="34" w:author="Carl Ollvik Aasa" w:date="2021-08-03T19:28:00Z">
              <w:rPr/>
            </w:rPrChange>
          </w:rPr>
          <w:t>ntitets-identifiering</w:t>
        </w:r>
      </w:ins>
      <w:ins w:id="35" w:author="Carl Ollvik Aasa" w:date="2021-08-03T17:15:00Z">
        <w:r w:rsidR="00C42859" w:rsidRPr="00C3346E">
          <w:rPr>
            <w:lang w:val="sv-SE"/>
            <w:rPrChange w:id="36" w:author="Carl Ollvik Aasa" w:date="2021-08-03T19:28:00Z">
              <w:rPr/>
            </w:rPrChange>
          </w:rPr>
          <w:t xml:space="preserve"> </w:t>
        </w:r>
      </w:ins>
    </w:p>
    <w:p w14:paraId="0DF6A179" w14:textId="5E8BD470" w:rsidR="00AB4FF4" w:rsidRPr="00135757" w:rsidRDefault="00AB4FF4" w:rsidP="00135757">
      <w:pPr>
        <w:pStyle w:val="Title"/>
        <w:rPr>
          <w:lang w:val="sv-SE"/>
          <w:rPrChange w:id="37" w:author="Carl Ollvik Aasa" w:date="2021-08-03T17:30:00Z">
            <w:rPr/>
          </w:rPrChange>
        </w:rPr>
      </w:pPr>
      <w:del w:id="38" w:author="Carl Ollvik Aasa" w:date="2021-08-03T17:16:00Z">
        <w:r w:rsidRPr="00135757" w:rsidDel="00C42859">
          <w:rPr>
            <w:lang w:val="sv-SE"/>
            <w:rPrChange w:id="39" w:author="Carl Ollvik Aasa" w:date="2021-08-03T17:30:00Z">
              <w:rPr/>
            </w:rPrChange>
          </w:rPr>
          <w:delText>av</w:delText>
        </w:r>
      </w:del>
      <w:ins w:id="40" w:author="Carl Ollvik Aasa" w:date="2021-08-03T17:16:00Z">
        <w:r w:rsidR="00C42859" w:rsidRPr="00135757">
          <w:rPr>
            <w:lang w:val="sv-SE"/>
            <w:rPrChange w:id="41" w:author="Carl Ollvik Aasa" w:date="2021-08-03T17:30:00Z">
              <w:rPr/>
            </w:rPrChange>
          </w:rPr>
          <w:t>i</w:t>
        </w:r>
      </w:ins>
      <w:r w:rsidRPr="00135757">
        <w:rPr>
          <w:lang w:val="sv-SE"/>
          <w:rPrChange w:id="42" w:author="Carl Ollvik Aasa" w:date="2021-08-03T17:30:00Z">
            <w:rPr/>
          </w:rPrChange>
        </w:rPr>
        <w:t xml:space="preserve"> </w:t>
      </w:r>
      <w:ins w:id="43" w:author="Carl Ollvik Aasa" w:date="2021-08-03T17:23:00Z">
        <w:r w:rsidR="00AE30E2" w:rsidRPr="00135757">
          <w:rPr>
            <w:lang w:val="sv-SE"/>
            <w:rPrChange w:id="44" w:author="Carl Ollvik Aasa" w:date="2021-08-03T17:30:00Z">
              <w:rPr/>
            </w:rPrChange>
          </w:rPr>
          <w:t>s</w:t>
        </w:r>
      </w:ins>
      <w:ins w:id="45" w:author="Carl Ollvik Aasa" w:date="2021-08-03T17:20:00Z">
        <w:r w:rsidR="00F66B93" w:rsidRPr="00135757">
          <w:rPr>
            <w:lang w:val="sv-SE"/>
            <w:rPrChange w:id="46" w:author="Carl Ollvik Aasa" w:date="2021-08-03T17:30:00Z">
              <w:rPr/>
            </w:rPrChange>
          </w:rPr>
          <w:t>venska</w:t>
        </w:r>
      </w:ins>
      <w:ins w:id="47" w:author="Carl Ollvik Aasa" w:date="2021-08-03T17:21:00Z">
        <w:r w:rsidR="00F66B93" w:rsidRPr="00135757">
          <w:rPr>
            <w:lang w:val="sv-SE"/>
            <w:rPrChange w:id="48" w:author="Carl Ollvik Aasa" w:date="2021-08-03T17:30:00Z">
              <w:rPr/>
            </w:rPrChange>
          </w:rPr>
          <w:t xml:space="preserve"> patient</w:t>
        </w:r>
      </w:ins>
      <w:del w:id="49" w:author="Carl Ollvik Aasa" w:date="2021-08-03T17:21:00Z">
        <w:r w:rsidRPr="00135757" w:rsidDel="00F66B93">
          <w:rPr>
            <w:lang w:val="sv-SE"/>
            <w:rPrChange w:id="50" w:author="Carl Ollvik Aasa" w:date="2021-08-03T17:30:00Z">
              <w:rPr/>
            </w:rPrChange>
          </w:rPr>
          <w:delText>Medicinska J</w:delText>
        </w:r>
      </w:del>
      <w:ins w:id="51" w:author="Carl Ollvik Aasa" w:date="2021-08-03T17:21:00Z">
        <w:r w:rsidR="00F66B93" w:rsidRPr="00135757">
          <w:rPr>
            <w:lang w:val="sv-SE"/>
            <w:rPrChange w:id="52" w:author="Carl Ollvik Aasa" w:date="2021-08-03T17:30:00Z">
              <w:rPr/>
            </w:rPrChange>
          </w:rPr>
          <w:t>j</w:t>
        </w:r>
      </w:ins>
      <w:r w:rsidRPr="00135757">
        <w:rPr>
          <w:lang w:val="sv-SE"/>
          <w:rPrChange w:id="53" w:author="Carl Ollvik Aasa" w:date="2021-08-03T17:30:00Z">
            <w:rPr/>
          </w:rPrChange>
        </w:rPr>
        <w:t>ournal</w:t>
      </w:r>
      <w:ins w:id="54" w:author="Carl Ollvik Aasa" w:date="2021-08-03T17:21:00Z">
        <w:r w:rsidR="00F66B93" w:rsidRPr="00135757">
          <w:rPr>
            <w:lang w:val="sv-SE"/>
            <w:rPrChange w:id="55" w:author="Carl Ollvik Aasa" w:date="2021-08-03T17:30:00Z">
              <w:rPr/>
            </w:rPrChange>
          </w:rPr>
          <w:t>er</w:t>
        </w:r>
      </w:ins>
      <w:del w:id="56" w:author="Carl Ollvik Aasa" w:date="2021-08-03T17:21:00Z">
        <w:r w:rsidRPr="00135757" w:rsidDel="00F66B93">
          <w:rPr>
            <w:lang w:val="sv-SE"/>
            <w:rPrChange w:id="57" w:author="Carl Ollvik Aasa" w:date="2021-08-03T17:30:00Z">
              <w:rPr/>
            </w:rPrChange>
          </w:rPr>
          <w:delText>texter på Svenska</w:delText>
        </w:r>
      </w:del>
      <w:ins w:id="58" w:author="Carl Ollvik Aasa" w:date="2021-08-03T17:21:00Z">
        <w:r w:rsidR="00F66B93" w:rsidRPr="00135757">
          <w:rPr>
            <w:lang w:val="sv-SE"/>
            <w:rPrChange w:id="59" w:author="Carl Ollvik Aasa" w:date="2021-08-03T17:30:00Z">
              <w:rPr/>
            </w:rPrChange>
          </w:rPr>
          <w:t xml:space="preserve"> </w:t>
        </w:r>
      </w:ins>
      <w:ins w:id="60" w:author="Carl Ollvik Aasa" w:date="2021-08-03T17:23:00Z">
        <w:r w:rsidR="00B022AA" w:rsidRPr="00135757">
          <w:rPr>
            <w:lang w:val="sv-SE"/>
            <w:rPrChange w:id="61" w:author="Carl Ollvik Aasa" w:date="2021-08-03T17:30:00Z">
              <w:rPr/>
            </w:rPrChange>
          </w:rPr>
          <w:t>användande</w:t>
        </w:r>
      </w:ins>
      <w:ins w:id="62" w:author="Carl Ollvik Aasa" w:date="2021-08-03T17:22:00Z">
        <w:r w:rsidR="00FB3DA2" w:rsidRPr="00135757">
          <w:rPr>
            <w:lang w:val="sv-SE"/>
            <w:rPrChange w:id="63" w:author="Carl Ollvik Aasa" w:date="2021-08-03T17:30:00Z">
              <w:rPr/>
            </w:rPrChange>
          </w:rPr>
          <w:t xml:space="preserve"> ICD-10-SE</w:t>
        </w:r>
      </w:ins>
      <w:ins w:id="64" w:author="Carl Ollvik Aasa" w:date="2021-08-03T17:20:00Z">
        <w:r w:rsidR="00182587" w:rsidRPr="00135757">
          <w:rPr>
            <w:lang w:val="sv-SE"/>
            <w:rPrChange w:id="65" w:author="Carl Ollvik Aasa" w:date="2021-08-03T17:30:00Z">
              <w:rPr/>
            </w:rPrChange>
          </w:rPr>
          <w:t xml:space="preserve"> </w:t>
        </w:r>
      </w:ins>
    </w:p>
    <w:p w14:paraId="6C58AE9E" w14:textId="2B4F54D7" w:rsidR="00A1123A" w:rsidRPr="00DD38CE" w:rsidRDefault="003E0A12">
      <w:pPr>
        <w:pStyle w:val="Subtitle"/>
        <w:rPr>
          <w:i/>
          <w:sz w:val="36"/>
          <w:lang w:val="sv-SE"/>
        </w:rPr>
        <w:pPrChange w:id="66" w:author="Carl Ollvik Aasa" w:date="2021-08-04T20:34:00Z">
          <w:pPr>
            <w:pStyle w:val="IOPKwd"/>
            <w:ind w:left="567" w:right="281"/>
          </w:pPr>
        </w:pPrChange>
      </w:pPr>
      <w:r>
        <w:rPr>
          <w:noProof/>
        </w:rPr>
        <mc:AlternateContent>
          <mc:Choice Requires="wps">
            <w:drawing>
              <wp:anchor distT="0" distB="0" distL="114300" distR="114300" simplePos="0" relativeHeight="251639296" behindDoc="0" locked="0" layoutInCell="1" allowOverlap="1" wp14:anchorId="5761498E" wp14:editId="36154533">
                <wp:simplePos x="0" y="0"/>
                <wp:positionH relativeFrom="page">
                  <wp:posOffset>3247523</wp:posOffset>
                </wp:positionH>
                <wp:positionV relativeFrom="paragraph">
                  <wp:posOffset>340995</wp:posOffset>
                </wp:positionV>
                <wp:extent cx="9525" cy="3924000"/>
                <wp:effectExtent l="0" t="0" r="28575" b="635"/>
                <wp:wrapNone/>
                <wp:docPr id="2"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525" cy="3924000"/>
                        </a:xfrm>
                        <a:custGeom>
                          <a:avLst/>
                          <a:gdLst>
                            <a:gd name="T0" fmla="+- 0 6245 6230"/>
                            <a:gd name="T1" fmla="*/ T0 w 15"/>
                            <a:gd name="T2" fmla="+- 0 -5 -5"/>
                            <a:gd name="T3" fmla="*/ -5 h 2177"/>
                            <a:gd name="T4" fmla="+- 0 6230 6230"/>
                            <a:gd name="T5" fmla="*/ T4 w 15"/>
                            <a:gd name="T6" fmla="+- 0 -5 -5"/>
                            <a:gd name="T7" fmla="*/ -5 h 2177"/>
                            <a:gd name="T8" fmla="+- 0 6230 6230"/>
                            <a:gd name="T9" fmla="*/ T8 w 15"/>
                            <a:gd name="T10" fmla="+- 0 265 -5"/>
                            <a:gd name="T11" fmla="*/ 265 h 2177"/>
                            <a:gd name="T12" fmla="+- 0 6230 6230"/>
                            <a:gd name="T13" fmla="*/ T12 w 15"/>
                            <a:gd name="T14" fmla="+- 0 280 -5"/>
                            <a:gd name="T15" fmla="*/ 280 h 2177"/>
                            <a:gd name="T16" fmla="+- 0 6230 6230"/>
                            <a:gd name="T17" fmla="*/ T16 w 15"/>
                            <a:gd name="T18" fmla="+- 0 2172 -5"/>
                            <a:gd name="T19" fmla="*/ 2172 h 2177"/>
                            <a:gd name="T20" fmla="+- 0 6245 6230"/>
                            <a:gd name="T21" fmla="*/ T20 w 15"/>
                            <a:gd name="T22" fmla="+- 0 2172 -5"/>
                            <a:gd name="T23" fmla="*/ 2172 h 2177"/>
                            <a:gd name="T24" fmla="+- 0 6245 6230"/>
                            <a:gd name="T25" fmla="*/ T24 w 15"/>
                            <a:gd name="T26" fmla="+- 0 265 -5"/>
                            <a:gd name="T27" fmla="*/ 265 h 2177"/>
                            <a:gd name="T28" fmla="+- 0 6245 6230"/>
                            <a:gd name="T29" fmla="*/ T28 w 15"/>
                            <a:gd name="T30" fmla="+- 0 -5 -5"/>
                            <a:gd name="T31" fmla="*/ -5 h 217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 h="2177">
                              <a:moveTo>
                                <a:pt x="15" y="0"/>
                              </a:moveTo>
                              <a:lnTo>
                                <a:pt x="0" y="0"/>
                              </a:lnTo>
                              <a:lnTo>
                                <a:pt x="0" y="270"/>
                              </a:lnTo>
                              <a:lnTo>
                                <a:pt x="0" y="285"/>
                              </a:lnTo>
                              <a:lnTo>
                                <a:pt x="0" y="2177"/>
                              </a:lnTo>
                              <a:lnTo>
                                <a:pt x="15" y="2177"/>
                              </a:lnTo>
                              <a:lnTo>
                                <a:pt x="15" y="270"/>
                              </a:lnTo>
                              <a:lnTo>
                                <a:pt x="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2EFE1E" id="docshape1" o:spid="_x0000_s1026" style="position:absolute;margin-left:255.7pt;margin-top:26.85pt;width:.75pt;height:309pt;z-index:251639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5,2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" path="m15,l,,,270r,15l,2177r15,l15,270,15,xe" fillcolor="black" stroked="f">
                <v:path arrowok="t" o:connecttype="custom" o:connectlocs="9525,-9012;0,-9012;0,477657;0,504695;0,3914988;9525,3914988;9525,477657;9525,-9012" o:connectangles="0,0,0,0,0,0,0,0"/>
                <w10:wrap anchorx="page"/>
              </v:shape>
            </w:pict>
          </mc:Fallback>
        </mc:AlternateContent>
      </w:r>
      <w:r w:rsidR="005D3247">
        <w:rPr>
          <w:b/>
          <w:bCs/>
          <w:lang w:val="sv-SE"/>
        </w:rPr>
        <w:t>Nyckelord</w:t>
      </w:r>
      <w:r w:rsidR="00A1123A" w:rsidRPr="00DD38CE">
        <w:rPr>
          <w:b/>
          <w:bCs/>
          <w:lang w:val="sv-SE"/>
        </w:rPr>
        <w:t>s</w:t>
      </w:r>
      <w:r w:rsidR="00A1123A" w:rsidRPr="00DD38CE">
        <w:rPr>
          <w:lang w:val="sv-SE"/>
        </w:rPr>
        <w:t>:</w:t>
      </w:r>
      <w:r w:rsidR="00DD38CE" w:rsidRPr="00DD38CE">
        <w:rPr>
          <w:lang w:val="sv-SE"/>
        </w:rPr>
        <w:t xml:space="preserve"> </w:t>
      </w:r>
      <w:r w:rsidR="004C6BC1" w:rsidRPr="00DD38CE">
        <w:rPr>
          <w:lang w:val="sv-SE"/>
        </w:rPr>
        <w:t>naturlig språkbehandling</w:t>
      </w:r>
      <w:r w:rsidR="00DD38CE" w:rsidRPr="00DD38CE">
        <w:rPr>
          <w:lang w:val="sv-SE"/>
        </w:rPr>
        <w:t>, klinisk text mining</w:t>
      </w:r>
      <w:r w:rsidR="004D439B">
        <w:rPr>
          <w:lang w:val="sv-SE"/>
        </w:rPr>
        <w:t xml:space="preserve">, </w:t>
      </w:r>
      <w:r w:rsidR="004D439B" w:rsidRPr="00DD38CE">
        <w:rPr>
          <w:lang w:val="sv-SE"/>
        </w:rPr>
        <w:t>korpusutveckling</w:t>
      </w:r>
    </w:p>
    <w:p w14:paraId="465D68E7" w14:textId="5FEE7D96" w:rsidR="00D357B4" w:rsidRPr="0071111F" w:rsidRDefault="00D357B4">
      <w:pPr>
        <w:spacing w:line="360" w:lineRule="auto"/>
        <w:ind w:left="3969" w:right="139"/>
        <w:rPr>
          <w:ins w:id="67" w:author="Carl Ollvik Aasa" w:date="2021-08-04T20:34:00Z"/>
          <w:rFonts w:ascii="FiraCode Nerd Font" w:hAnsi="FiraCode Nerd Font"/>
          <w:b/>
          <w:bCs/>
          <w:iCs/>
          <w:sz w:val="20"/>
          <w:szCs w:val="20"/>
          <w:lang w:val="sv-SE"/>
          <w:rPrChange w:id="68" w:author="Carl Ollvik Aasa" w:date="2021-08-05T13:53:00Z">
            <w:rPr>
              <w:ins w:id="69" w:author="Carl Ollvik Aasa" w:date="2021-08-04T20:34:00Z"/>
              <w:rFonts w:ascii="FiraCode Nerd Font" w:hAnsi="FiraCode Nerd Font"/>
              <w:b/>
              <w:bCs/>
              <w:iCs/>
              <w:sz w:val="20"/>
              <w:szCs w:val="20"/>
            </w:rPr>
          </w:rPrChange>
        </w:rPr>
      </w:pPr>
    </w:p>
    <w:p w14:paraId="212FCA0D" w14:textId="5B54BFF4" w:rsidR="00A1123A" w:rsidRPr="000F573C" w:rsidRDefault="00D357B4">
      <w:pPr>
        <w:spacing w:line="360" w:lineRule="auto"/>
        <w:ind w:left="3969" w:right="139"/>
        <w:rPr>
          <w:rFonts w:ascii="FiraCode Nerd Font" w:hAnsi="FiraCode Nerd Font"/>
          <w:iCs/>
          <w:sz w:val="20"/>
          <w:szCs w:val="20"/>
        </w:rPr>
        <w:pPrChange w:id="70" w:author="Carl Ollvik Aasa" w:date="2021-08-03T17:26:00Z">
          <w:pPr>
            <w:ind w:left="4536" w:right="-286"/>
          </w:pPr>
        </w:pPrChange>
      </w:pPr>
      <w:r>
        <w:rPr>
          <w:noProof/>
        </w:rPr>
        <w:drawing>
          <wp:anchor distT="0" distB="0" distL="114300" distR="114300" simplePos="0" relativeHeight="251655680" behindDoc="0" locked="0" layoutInCell="1" allowOverlap="1" wp14:anchorId="2ECC0EBA" wp14:editId="3801880F">
            <wp:simplePos x="0" y="0"/>
            <wp:positionH relativeFrom="column">
              <wp:posOffset>-92075</wp:posOffset>
            </wp:positionH>
            <wp:positionV relativeFrom="paragraph">
              <wp:posOffset>60469</wp:posOffset>
            </wp:positionV>
            <wp:extent cx="2312670" cy="3082925"/>
            <wp:effectExtent l="0" t="0" r="0" b="3175"/>
            <wp:wrapNone/>
            <wp:docPr id="14" name="image1.png" descr="Lund University logo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Lund University logotyp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12670" cy="3082925"/>
                    </a:xfrm>
                    <a:prstGeom prst="rect">
                      <a:avLst/>
                    </a:prstGeom>
                    <a:noFill/>
                    <a:ln>
                      <a:noFill/>
                    </a:ln>
                  </pic:spPr>
                </pic:pic>
              </a:graphicData>
            </a:graphic>
            <wp14:sizeRelH relativeFrom="page">
              <wp14:pctWidth>0</wp14:pctWidth>
            </wp14:sizeRelH>
            <wp14:sizeRelV relativeFrom="page">
              <wp14:pctHeight>0</wp14:pctHeight>
            </wp14:sizeRelV>
          </wp:anchor>
        </w:drawing>
      </w:r>
      <w:r w:rsidR="00A1123A" w:rsidRPr="000F573C">
        <w:rPr>
          <w:rFonts w:ascii="FiraCode Nerd Font" w:hAnsi="FiraCode Nerd Font"/>
          <w:b/>
          <w:bCs/>
          <w:iCs/>
          <w:sz w:val="20"/>
          <w:szCs w:val="20"/>
        </w:rPr>
        <w:t>Author</w:t>
      </w:r>
      <w:r w:rsidR="00A1123A" w:rsidRPr="000F573C">
        <w:rPr>
          <w:rFonts w:ascii="FiraCode Nerd Font" w:hAnsi="FiraCode Nerd Font"/>
          <w:iCs/>
          <w:sz w:val="20"/>
          <w:szCs w:val="20"/>
        </w:rPr>
        <w:t>: Carl Ollvik Aasa</w:t>
      </w:r>
    </w:p>
    <w:p w14:paraId="416728DE" w14:textId="7865FD99" w:rsidR="00A1123A" w:rsidRPr="000F573C" w:rsidRDefault="00A1123A">
      <w:pPr>
        <w:spacing w:line="360" w:lineRule="auto"/>
        <w:ind w:left="3969" w:right="-286"/>
        <w:rPr>
          <w:rFonts w:ascii="FiraCode Nerd Font" w:hAnsi="FiraCode Nerd Font"/>
          <w:iCs/>
          <w:sz w:val="20"/>
          <w:szCs w:val="20"/>
        </w:rPr>
        <w:pPrChange w:id="71" w:author="Carl Ollvik Aasa" w:date="2021-08-03T17:26:00Z">
          <w:pPr>
            <w:ind w:left="4536" w:right="-286"/>
          </w:pPr>
        </w:pPrChange>
      </w:pPr>
      <w:r w:rsidRPr="000F573C">
        <w:rPr>
          <w:rFonts w:ascii="FiraCode Nerd Font" w:hAnsi="FiraCode Nerd Font"/>
          <w:b/>
          <w:bCs/>
          <w:iCs/>
          <w:sz w:val="20"/>
          <w:szCs w:val="20"/>
        </w:rPr>
        <w:t>Email</w:t>
      </w:r>
      <w:r w:rsidRPr="000F573C">
        <w:rPr>
          <w:rFonts w:ascii="FiraCode Nerd Font" w:hAnsi="FiraCode Nerd Font"/>
          <w:iCs/>
          <w:sz w:val="20"/>
          <w:szCs w:val="20"/>
        </w:rPr>
        <w:t xml:space="preserve">: </w:t>
      </w:r>
      <w:r w:rsidR="006C70AD">
        <w:fldChar w:fldCharType="begin"/>
      </w:r>
      <w:r w:rsidR="006C70AD">
        <w:instrText xml:space="preserve"> HYPERLINK "mailto:tna14col@student.lu.se" </w:instrText>
      </w:r>
      <w:r w:rsidR="006C70AD">
        <w:fldChar w:fldCharType="separate"/>
      </w:r>
      <w:r w:rsidRPr="000F573C">
        <w:rPr>
          <w:rStyle w:val="Hyperlink"/>
          <w:rFonts w:ascii="FiraCode Nerd Font" w:hAnsi="FiraCode Nerd Font"/>
          <w:iCs/>
          <w:sz w:val="20"/>
          <w:szCs w:val="20"/>
        </w:rPr>
        <w:t>tna14col@student.lu.se</w:t>
      </w:r>
      <w:r w:rsidR="006C70AD">
        <w:rPr>
          <w:rStyle w:val="Hyperlink"/>
          <w:rFonts w:ascii="FiraCode Nerd Font" w:hAnsi="FiraCode Nerd Font"/>
          <w:iCs/>
          <w:sz w:val="20"/>
          <w:szCs w:val="20"/>
        </w:rPr>
        <w:fldChar w:fldCharType="end"/>
      </w:r>
    </w:p>
    <w:p w14:paraId="2D97A5D1" w14:textId="2D4D220C" w:rsidR="00A1123A" w:rsidRPr="000F573C" w:rsidDel="006D6D3C" w:rsidRDefault="00A1123A">
      <w:pPr>
        <w:spacing w:line="360" w:lineRule="auto"/>
        <w:ind w:left="3969" w:right="-286"/>
        <w:rPr>
          <w:del w:id="72" w:author="Carl Ollvik Aasa" w:date="2021-08-03T17:25:00Z"/>
          <w:rFonts w:ascii="FiraCode Nerd Font" w:hAnsi="FiraCode Nerd Font"/>
          <w:iCs/>
          <w:sz w:val="20"/>
          <w:szCs w:val="20"/>
        </w:rPr>
        <w:pPrChange w:id="73" w:author="Carl Ollvik Aasa" w:date="2021-08-03T17:26:00Z">
          <w:pPr>
            <w:ind w:left="4536" w:right="-286"/>
          </w:pPr>
        </w:pPrChange>
      </w:pPr>
      <w:del w:id="74" w:author="Carl Ollvik Aasa" w:date="2021-08-03T17:25:00Z">
        <w:r w:rsidRPr="000F573C" w:rsidDel="006D6D3C">
          <w:rPr>
            <w:rFonts w:ascii="FiraCode Nerd Font" w:hAnsi="FiraCode Nerd Font"/>
            <w:b/>
            <w:bCs/>
            <w:iCs/>
            <w:sz w:val="20"/>
            <w:szCs w:val="20"/>
          </w:rPr>
          <w:delText>Telephone</w:delText>
        </w:r>
        <w:r w:rsidRPr="000F573C" w:rsidDel="006D6D3C">
          <w:rPr>
            <w:rFonts w:ascii="FiraCode Nerd Font" w:hAnsi="FiraCode Nerd Font"/>
            <w:iCs/>
            <w:sz w:val="20"/>
            <w:szCs w:val="20"/>
          </w:rPr>
          <w:delText>: 0722232293</w:delText>
        </w:r>
      </w:del>
    </w:p>
    <w:p w14:paraId="7C94A809" w14:textId="2C63C2D4" w:rsidR="00161788" w:rsidRPr="000F573C" w:rsidRDefault="000162D0">
      <w:pPr>
        <w:spacing w:line="360" w:lineRule="auto"/>
        <w:ind w:left="3969" w:right="-286"/>
        <w:rPr>
          <w:rFonts w:ascii="FiraCode Nerd Font" w:hAnsi="FiraCode Nerd Font"/>
          <w:b/>
          <w:bCs/>
          <w:iCs/>
          <w:sz w:val="20"/>
          <w:szCs w:val="20"/>
        </w:rPr>
        <w:pPrChange w:id="75" w:author="Carl Ollvik Aasa" w:date="2021-08-03T17:26:00Z">
          <w:pPr>
            <w:spacing w:line="252" w:lineRule="exact"/>
            <w:ind w:left="4536" w:right="-286"/>
          </w:pPr>
        </w:pPrChange>
      </w:pPr>
      <w:r w:rsidRPr="000F573C">
        <w:rPr>
          <w:rFonts w:ascii="FiraCode Nerd Font" w:hAnsi="FiraCode Nerd Font"/>
          <w:b/>
          <w:bCs/>
          <w:iCs/>
          <w:sz w:val="20"/>
          <w:szCs w:val="20"/>
        </w:rPr>
        <w:t>Supervisors:</w:t>
      </w:r>
    </w:p>
    <w:p w14:paraId="24A7FF36" w14:textId="77777777" w:rsidR="000162D0" w:rsidRPr="000F573C" w:rsidRDefault="000162D0">
      <w:pPr>
        <w:spacing w:line="252" w:lineRule="exact"/>
        <w:ind w:left="3969" w:right="-2"/>
        <w:rPr>
          <w:rFonts w:ascii="FiraCode Nerd Font" w:hAnsi="FiraCode Nerd Font"/>
          <w:iCs/>
          <w:sz w:val="20"/>
          <w:szCs w:val="20"/>
        </w:rPr>
        <w:pPrChange w:id="76" w:author="Carl Ollvik Aasa" w:date="2021-08-03T17:27:00Z">
          <w:pPr>
            <w:spacing w:line="252" w:lineRule="exact"/>
            <w:ind w:left="4536" w:right="-286"/>
          </w:pPr>
        </w:pPrChange>
      </w:pPr>
      <w:r w:rsidRPr="000F573C">
        <w:rPr>
          <w:rFonts w:ascii="FiraCode Nerd Font" w:hAnsi="FiraCode Nerd Font"/>
          <w:i/>
          <w:sz w:val="20"/>
          <w:szCs w:val="20"/>
        </w:rPr>
        <w:t>Sonja Aits</w:t>
      </w:r>
      <w:r w:rsidRPr="000F573C">
        <w:rPr>
          <w:rFonts w:ascii="FiraCode Nerd Font" w:hAnsi="FiraCode Nerd Font"/>
          <w:iCs/>
          <w:sz w:val="20"/>
          <w:szCs w:val="20"/>
        </w:rPr>
        <w:t xml:space="preserve"> (main supervisor)</w:t>
      </w:r>
    </w:p>
    <w:p w14:paraId="5BF672E3" w14:textId="50064A52" w:rsidR="000162D0" w:rsidRDefault="000162D0">
      <w:pPr>
        <w:spacing w:line="252" w:lineRule="exact"/>
        <w:ind w:left="3969" w:right="-2"/>
        <w:rPr>
          <w:ins w:id="77" w:author="Carl Ollvik Aasa" w:date="2021-08-03T17:26:00Z"/>
          <w:rFonts w:ascii="FiraCode Nerd Font" w:hAnsi="FiraCode Nerd Font"/>
          <w:iCs/>
          <w:sz w:val="20"/>
          <w:szCs w:val="20"/>
        </w:rPr>
        <w:pPrChange w:id="78" w:author="Carl Ollvik Aasa" w:date="2021-08-03T17:27:00Z">
          <w:pPr>
            <w:spacing w:line="252" w:lineRule="exact"/>
            <w:ind w:left="3969" w:right="-286"/>
          </w:pPr>
        </w:pPrChange>
      </w:pPr>
      <w:r w:rsidRPr="006D6D3C">
        <w:rPr>
          <w:rFonts w:ascii="FiraCode Nerd Font" w:hAnsi="FiraCode Nerd Font"/>
          <w:i/>
          <w:sz w:val="20"/>
          <w:szCs w:val="20"/>
          <w:rPrChange w:id="79" w:author="Carl Ollvik Aasa" w:date="2021-08-03T17:25:00Z">
            <w:rPr>
              <w:rFonts w:ascii="FiraCode Nerd Font" w:hAnsi="FiraCode Nerd Font"/>
              <w:iCs/>
              <w:sz w:val="20"/>
              <w:szCs w:val="20"/>
            </w:rPr>
          </w:rPrChange>
        </w:rPr>
        <w:t>Cell Death, Lysosomes and Artificial Intelligence Group</w:t>
      </w:r>
      <w:r w:rsidRPr="000F573C">
        <w:rPr>
          <w:rFonts w:ascii="FiraCode Nerd Font" w:hAnsi="FiraCode Nerd Font"/>
          <w:iCs/>
          <w:sz w:val="20"/>
          <w:szCs w:val="20"/>
        </w:rPr>
        <w:t>, Department of Experimental Medical Science, Faculty of Medicine, Lund University, Lund, Sweden</w:t>
      </w:r>
    </w:p>
    <w:p w14:paraId="1C5E1A9C" w14:textId="77777777" w:rsidR="00161788" w:rsidRPr="000F573C" w:rsidRDefault="00161788">
      <w:pPr>
        <w:spacing w:line="252" w:lineRule="exact"/>
        <w:ind w:left="3969" w:right="-2"/>
        <w:rPr>
          <w:rFonts w:ascii="FiraCode Nerd Font" w:hAnsi="FiraCode Nerd Font"/>
          <w:iCs/>
          <w:sz w:val="20"/>
          <w:szCs w:val="20"/>
        </w:rPr>
        <w:pPrChange w:id="80" w:author="Carl Ollvik Aasa" w:date="2021-08-03T17:27:00Z">
          <w:pPr>
            <w:spacing w:line="252" w:lineRule="exact"/>
            <w:ind w:left="4536" w:right="-286"/>
          </w:pPr>
        </w:pPrChange>
      </w:pPr>
    </w:p>
    <w:p w14:paraId="18A2581E" w14:textId="77777777" w:rsidR="000162D0" w:rsidRPr="000F573C" w:rsidRDefault="000162D0">
      <w:pPr>
        <w:spacing w:line="252" w:lineRule="exact"/>
        <w:ind w:left="3969" w:right="-2"/>
        <w:rPr>
          <w:rFonts w:ascii="FiraCode Nerd Font" w:hAnsi="FiraCode Nerd Font"/>
          <w:iCs/>
          <w:sz w:val="20"/>
          <w:szCs w:val="20"/>
        </w:rPr>
        <w:pPrChange w:id="81" w:author="Carl Ollvik Aasa" w:date="2021-08-03T17:27:00Z">
          <w:pPr>
            <w:spacing w:line="252" w:lineRule="exact"/>
            <w:ind w:left="4536" w:right="-286"/>
          </w:pPr>
        </w:pPrChange>
      </w:pPr>
      <w:r w:rsidRPr="000F573C">
        <w:rPr>
          <w:rFonts w:ascii="FiraCode Nerd Font" w:hAnsi="FiraCode Nerd Font"/>
          <w:i/>
          <w:sz w:val="20"/>
          <w:szCs w:val="20"/>
        </w:rPr>
        <w:t>Johanna Berg</w:t>
      </w:r>
      <w:r w:rsidRPr="000F573C">
        <w:rPr>
          <w:rFonts w:ascii="FiraCode Nerd Font" w:hAnsi="FiraCode Nerd Font"/>
          <w:iCs/>
          <w:sz w:val="20"/>
          <w:szCs w:val="20"/>
        </w:rPr>
        <w:t xml:space="preserve"> (co-supervisor)</w:t>
      </w:r>
    </w:p>
    <w:p w14:paraId="271B2EB9" w14:textId="0592BC78" w:rsidR="000162D0" w:rsidRPr="000F573C" w:rsidRDefault="000162D0">
      <w:pPr>
        <w:spacing w:line="252" w:lineRule="exact"/>
        <w:ind w:left="3969" w:right="-2"/>
        <w:rPr>
          <w:rFonts w:ascii="FiraCode Nerd Font" w:hAnsi="FiraCode Nerd Font"/>
          <w:iCs/>
          <w:sz w:val="20"/>
          <w:szCs w:val="20"/>
        </w:rPr>
        <w:pPrChange w:id="82" w:author="Carl Ollvik Aasa" w:date="2021-08-03T17:27:00Z">
          <w:pPr>
            <w:spacing w:line="252" w:lineRule="exact"/>
            <w:ind w:left="4536" w:right="-286"/>
          </w:pPr>
        </w:pPrChange>
      </w:pPr>
      <w:r w:rsidRPr="000F573C">
        <w:rPr>
          <w:rFonts w:ascii="FiraCode Nerd Font" w:hAnsi="FiraCode Nerd Font"/>
          <w:iCs/>
          <w:sz w:val="20"/>
          <w:szCs w:val="20"/>
        </w:rPr>
        <w:t>Malmö University Hospital and Dep</w:t>
      </w:r>
      <w:ins w:id="83" w:author="Carl Ollvik Aasa" w:date="2021-08-03T17:25:00Z">
        <w:r w:rsidR="00377835">
          <w:rPr>
            <w:rFonts w:ascii="FiraCode Nerd Font" w:hAnsi="FiraCode Nerd Font"/>
            <w:iCs/>
            <w:sz w:val="20"/>
            <w:szCs w:val="20"/>
          </w:rPr>
          <w:t>ar</w:t>
        </w:r>
      </w:ins>
      <w:r w:rsidRPr="000F573C">
        <w:rPr>
          <w:rFonts w:ascii="FiraCode Nerd Font" w:hAnsi="FiraCode Nerd Font"/>
          <w:iCs/>
          <w:sz w:val="20"/>
          <w:szCs w:val="20"/>
        </w:rPr>
        <w:t>t</w:t>
      </w:r>
      <w:ins w:id="84" w:author="Carl Ollvik Aasa" w:date="2021-08-03T17:25:00Z">
        <w:r w:rsidR="00377835">
          <w:rPr>
            <w:rFonts w:ascii="FiraCode Nerd Font" w:hAnsi="FiraCode Nerd Font"/>
            <w:iCs/>
            <w:sz w:val="20"/>
            <w:szCs w:val="20"/>
          </w:rPr>
          <w:t>ment</w:t>
        </w:r>
      </w:ins>
      <w:del w:id="85" w:author="Carl Ollvik Aasa" w:date="2021-08-03T17:25:00Z">
        <w:r w:rsidRPr="000F573C" w:rsidDel="00377835">
          <w:rPr>
            <w:rFonts w:ascii="FiraCode Nerd Font" w:hAnsi="FiraCode Nerd Font"/>
            <w:iCs/>
            <w:sz w:val="20"/>
            <w:szCs w:val="20"/>
          </w:rPr>
          <w:delText>.</w:delText>
        </w:r>
      </w:del>
      <w:r w:rsidRPr="000F573C">
        <w:rPr>
          <w:rFonts w:ascii="FiraCode Nerd Font" w:hAnsi="FiraCode Nerd Font"/>
          <w:iCs/>
          <w:sz w:val="20"/>
          <w:szCs w:val="20"/>
        </w:rPr>
        <w:t xml:space="preserve"> of Global Public Health, Karolinska Institute</w:t>
      </w:r>
    </w:p>
    <w:p w14:paraId="1FF7196B" w14:textId="14D53F66" w:rsidR="00FE7EF2" w:rsidRPr="000F573C" w:rsidRDefault="000162D0">
      <w:pPr>
        <w:spacing w:line="252" w:lineRule="exact"/>
        <w:ind w:left="3969" w:right="-2"/>
        <w:rPr>
          <w:rFonts w:ascii="FiraCode Nerd Font" w:hAnsi="FiraCode Nerd Font"/>
          <w:b/>
          <w:bCs/>
          <w:iCs/>
          <w:sz w:val="20"/>
          <w:szCs w:val="20"/>
        </w:rPr>
        <w:pPrChange w:id="86" w:author="Carl Ollvik Aasa" w:date="2021-08-03T17:27:00Z">
          <w:pPr>
            <w:spacing w:line="252" w:lineRule="exact"/>
            <w:ind w:left="4536" w:right="-286"/>
          </w:pPr>
        </w:pPrChange>
      </w:pPr>
      <w:r w:rsidRPr="000F573C">
        <w:rPr>
          <w:rFonts w:ascii="FiraCode Nerd Font" w:hAnsi="FiraCode Nerd Font"/>
          <w:b/>
          <w:bCs/>
          <w:iCs/>
          <w:sz w:val="20"/>
          <w:szCs w:val="20"/>
        </w:rPr>
        <w:t>Examinator:</w:t>
      </w:r>
      <w:r w:rsidR="00897B56" w:rsidRPr="000F573C">
        <w:rPr>
          <w:rFonts w:ascii="FiraCode Nerd Font" w:hAnsi="FiraCode Nerd Font"/>
          <w:b/>
          <w:bCs/>
          <w:iCs/>
          <w:sz w:val="20"/>
          <w:szCs w:val="20"/>
        </w:rPr>
        <w:t xml:space="preserve"> </w:t>
      </w:r>
      <w:proofErr w:type="spellStart"/>
      <w:r w:rsidR="00897B56" w:rsidRPr="000F573C">
        <w:rPr>
          <w:rFonts w:ascii="FiraCode Nerd Font" w:hAnsi="FiraCode Nerd Font"/>
          <w:b/>
          <w:bCs/>
          <w:iCs/>
          <w:sz w:val="20"/>
          <w:szCs w:val="20"/>
        </w:rPr>
        <w:t>Pär</w:t>
      </w:r>
      <w:proofErr w:type="spellEnd"/>
      <w:r w:rsidR="00897B56" w:rsidRPr="000F573C">
        <w:rPr>
          <w:rFonts w:ascii="FiraCode Nerd Font" w:hAnsi="FiraCode Nerd Font"/>
          <w:b/>
          <w:bCs/>
          <w:iCs/>
          <w:sz w:val="20"/>
          <w:szCs w:val="20"/>
        </w:rPr>
        <w:t xml:space="preserve"> </w:t>
      </w:r>
      <w:proofErr w:type="spellStart"/>
      <w:r w:rsidR="00897B56" w:rsidRPr="000F573C">
        <w:rPr>
          <w:rFonts w:ascii="FiraCode Nerd Font" w:hAnsi="FiraCode Nerd Font"/>
          <w:b/>
          <w:bCs/>
          <w:iCs/>
          <w:sz w:val="20"/>
          <w:szCs w:val="20"/>
        </w:rPr>
        <w:t>Halje</w:t>
      </w:r>
      <w:proofErr w:type="spellEnd"/>
    </w:p>
    <w:p w14:paraId="69DDE77B" w14:textId="01063A45" w:rsidR="00FE7EF2" w:rsidRDefault="00FE7EF2" w:rsidP="008D6B5F">
      <w:pPr>
        <w:spacing w:line="252" w:lineRule="exact"/>
        <w:ind w:left="4536" w:right="-286"/>
        <w:rPr>
          <w:rFonts w:ascii="FiraCode Nerd Font" w:hAnsi="FiraCode Nerd Font"/>
          <w:b/>
          <w:bCs/>
          <w:iCs/>
        </w:rPr>
      </w:pPr>
    </w:p>
    <w:p w14:paraId="66F621B6" w14:textId="77777777" w:rsidR="00FE7EF2" w:rsidRDefault="00FE7EF2" w:rsidP="008D6B5F">
      <w:pPr>
        <w:spacing w:line="252" w:lineRule="exact"/>
        <w:ind w:left="4536" w:right="-286"/>
        <w:rPr>
          <w:rFonts w:ascii="FiraCode Nerd Font" w:hAnsi="FiraCode Nerd Font"/>
          <w:b/>
          <w:bCs/>
          <w:iCs/>
        </w:rPr>
      </w:pPr>
    </w:p>
    <w:p w14:paraId="46D73CA7" w14:textId="77777777" w:rsidR="001B2AFF" w:rsidRDefault="001B2AFF" w:rsidP="00FE7EF2">
      <w:pPr>
        <w:rPr>
          <w:rFonts w:ascii="FiraCode Nerd Font" w:hAnsi="FiraCode Nerd Font"/>
          <w:iCs/>
        </w:rPr>
      </w:pPr>
    </w:p>
    <w:p w14:paraId="1E1E1911" w14:textId="1CD5A390" w:rsidR="00D56479" w:rsidRPr="008D6B5F" w:rsidRDefault="00D56479" w:rsidP="008D6B5F">
      <w:pPr>
        <w:spacing w:line="252" w:lineRule="exact"/>
        <w:ind w:left="4536" w:right="-286"/>
        <w:rPr>
          <w:rFonts w:ascii="FiraCode Nerd Font" w:hAnsi="FiraCode Nerd Font"/>
          <w:iCs/>
        </w:rPr>
        <w:sectPr w:rsidR="00D56479" w:rsidRPr="008D6B5F" w:rsidSect="00A1123A">
          <w:footerReference w:type="default" r:id="rId12"/>
          <w:pgSz w:w="11906" w:h="16838"/>
          <w:pgMar w:top="2098" w:right="1418" w:bottom="1474" w:left="1418" w:header="709" w:footer="709" w:gutter="0"/>
          <w:pgNumType w:start="1"/>
          <w:cols w:space="708"/>
          <w:titlePg/>
          <w:docGrid w:linePitch="360"/>
        </w:sectPr>
      </w:pPr>
      <w:bookmarkStart w:id="87" w:name="_Toc73419910"/>
      <w:bookmarkEnd w:id="87"/>
    </w:p>
    <w:p w14:paraId="6BD5A8AD" w14:textId="19032BB0" w:rsidR="009C2FD3" w:rsidRPr="00161D00" w:rsidRDefault="009C2FD3" w:rsidP="00A16BFA">
      <w:pPr>
        <w:pStyle w:val="Heading1"/>
        <w:numPr>
          <w:ilvl w:val="0"/>
          <w:numId w:val="0"/>
        </w:numPr>
        <w:rPr>
          <w:caps w:val="0"/>
        </w:rPr>
      </w:pPr>
      <w:bookmarkStart w:id="88" w:name="_Toc73791771"/>
      <w:r>
        <w:lastRenderedPageBreak/>
        <w:t>Table of contents</w:t>
      </w:r>
      <w:bookmarkEnd w:id="88"/>
    </w:p>
    <w:p w14:paraId="6ACAD5A9" w14:textId="7796AB75" w:rsidR="00490A33" w:rsidRDefault="008D6B5F">
      <w:pPr>
        <w:pStyle w:val="TOC1"/>
        <w:rPr>
          <w:rFonts w:asciiTheme="minorHAnsi" w:eastAsiaTheme="minorEastAsia" w:hAnsiTheme="minorHAnsi" w:cstheme="minorBidi"/>
          <w:bCs w:val="0"/>
          <w:sz w:val="22"/>
          <w:szCs w:val="22"/>
          <w:lang w:eastAsia="en-GB"/>
        </w:rPr>
      </w:pPr>
      <w:r w:rsidRPr="00E063AC">
        <w:rPr>
          <w:caps/>
          <w:lang w:val="sv-SE"/>
        </w:rPr>
        <w:fldChar w:fldCharType="begin"/>
      </w:r>
      <w:r w:rsidRPr="004E5AE2">
        <w:rPr>
          <w:caps/>
        </w:rPr>
        <w:instrText xml:space="preserve"> TOC \o "1-4" \u </w:instrText>
      </w:r>
      <w:r w:rsidRPr="00E063AC">
        <w:rPr>
          <w:caps/>
          <w:lang w:val="sv-SE"/>
        </w:rPr>
        <w:fldChar w:fldCharType="separate"/>
      </w:r>
      <w:r w:rsidR="00490A33">
        <w:t>Table of contents</w:t>
      </w:r>
      <w:r w:rsidR="00490A33">
        <w:tab/>
      </w:r>
      <w:r w:rsidR="00490A33">
        <w:fldChar w:fldCharType="begin"/>
      </w:r>
      <w:r w:rsidR="00490A33">
        <w:instrText xml:space="preserve"> PAGEREF _Toc73791771 \h </w:instrText>
      </w:r>
      <w:r w:rsidR="00490A33">
        <w:fldChar w:fldCharType="separate"/>
      </w:r>
      <w:r w:rsidR="00490A33">
        <w:t>2</w:t>
      </w:r>
      <w:r w:rsidR="00490A33">
        <w:fldChar w:fldCharType="end"/>
      </w:r>
    </w:p>
    <w:p w14:paraId="0273B619" w14:textId="5DC4CFD2" w:rsidR="00490A33" w:rsidRDefault="00490A33">
      <w:pPr>
        <w:pStyle w:val="TOC1"/>
        <w:rPr>
          <w:rFonts w:asciiTheme="minorHAnsi" w:eastAsiaTheme="minorEastAsia" w:hAnsiTheme="minorHAnsi" w:cstheme="minorBidi"/>
          <w:bCs w:val="0"/>
          <w:sz w:val="22"/>
          <w:szCs w:val="22"/>
          <w:lang w:eastAsia="en-GB"/>
        </w:rPr>
      </w:pPr>
      <w:r>
        <w:t>Abstract</w:t>
      </w:r>
      <w:r>
        <w:tab/>
      </w:r>
      <w:r>
        <w:fldChar w:fldCharType="begin"/>
      </w:r>
      <w:r>
        <w:instrText xml:space="preserve"> PAGEREF _Toc73791772 \h </w:instrText>
      </w:r>
      <w:r>
        <w:fldChar w:fldCharType="separate"/>
      </w:r>
      <w:r>
        <w:t>3</w:t>
      </w:r>
      <w:r>
        <w:fldChar w:fldCharType="end"/>
      </w:r>
    </w:p>
    <w:p w14:paraId="2C1DA0BE" w14:textId="0A918C9E" w:rsidR="00490A33" w:rsidRDefault="00490A33">
      <w:pPr>
        <w:pStyle w:val="TOC1"/>
        <w:rPr>
          <w:rFonts w:asciiTheme="minorHAnsi" w:eastAsiaTheme="minorEastAsia" w:hAnsiTheme="minorHAnsi" w:cstheme="minorBidi"/>
          <w:bCs w:val="0"/>
          <w:sz w:val="22"/>
          <w:szCs w:val="22"/>
          <w:lang w:eastAsia="en-GB"/>
        </w:rPr>
      </w:pPr>
      <w:r w:rsidRPr="00490A33">
        <w:t>Populärvetenskaplig</w:t>
      </w:r>
      <w:r w:rsidRPr="00490A33">
        <w:rPr>
          <w:spacing w:val="-8"/>
        </w:rPr>
        <w:t xml:space="preserve"> </w:t>
      </w:r>
      <w:r w:rsidRPr="00490A33">
        <w:t>sammanfattning</w:t>
      </w:r>
      <w:r>
        <w:tab/>
      </w:r>
      <w:r>
        <w:fldChar w:fldCharType="begin"/>
      </w:r>
      <w:r>
        <w:instrText xml:space="preserve"> PAGEREF _Toc73791773 \h </w:instrText>
      </w:r>
      <w:r>
        <w:fldChar w:fldCharType="separate"/>
      </w:r>
      <w:r>
        <w:t>4</w:t>
      </w:r>
      <w:r>
        <w:fldChar w:fldCharType="end"/>
      </w:r>
    </w:p>
    <w:p w14:paraId="07AC73B1" w14:textId="103270A7" w:rsidR="00490A33" w:rsidRDefault="00490A33">
      <w:pPr>
        <w:pStyle w:val="TOC1"/>
        <w:rPr>
          <w:rFonts w:asciiTheme="minorHAnsi" w:eastAsiaTheme="minorEastAsia" w:hAnsiTheme="minorHAnsi" w:cstheme="minorBidi"/>
          <w:bCs w:val="0"/>
          <w:sz w:val="22"/>
          <w:szCs w:val="22"/>
          <w:lang w:eastAsia="en-GB"/>
        </w:rPr>
      </w:pPr>
      <w:r>
        <w:t>1</w:t>
      </w:r>
      <w:r>
        <w:rPr>
          <w:rFonts w:asciiTheme="minorHAnsi" w:eastAsiaTheme="minorEastAsia" w:hAnsiTheme="minorHAnsi" w:cstheme="minorBidi"/>
          <w:bCs w:val="0"/>
          <w:sz w:val="22"/>
          <w:szCs w:val="22"/>
          <w:lang w:eastAsia="en-GB"/>
        </w:rPr>
        <w:tab/>
      </w:r>
      <w:r>
        <w:t>Introduction</w:t>
      </w:r>
      <w:r>
        <w:tab/>
      </w:r>
      <w:r>
        <w:fldChar w:fldCharType="begin"/>
      </w:r>
      <w:r>
        <w:instrText xml:space="preserve"> PAGEREF _Toc73791774 \h </w:instrText>
      </w:r>
      <w:r>
        <w:fldChar w:fldCharType="separate"/>
      </w:r>
      <w:r>
        <w:t>6</w:t>
      </w:r>
      <w:r>
        <w:fldChar w:fldCharType="end"/>
      </w:r>
    </w:p>
    <w:p w14:paraId="7DDF0F89" w14:textId="7AB13F7B" w:rsidR="00490A33" w:rsidRDefault="00490A33">
      <w:pPr>
        <w:pStyle w:val="TOC2"/>
        <w:rPr>
          <w:rFonts w:asciiTheme="minorHAnsi" w:eastAsiaTheme="minorEastAsia" w:hAnsiTheme="minorHAnsi" w:cstheme="minorBidi"/>
          <w:noProof/>
          <w:sz w:val="22"/>
          <w:szCs w:val="22"/>
          <w:lang w:eastAsia="en-GB"/>
        </w:rPr>
      </w:pPr>
      <w:r>
        <w:rPr>
          <w:noProof/>
        </w:rPr>
        <w:t>1.1</w:t>
      </w:r>
      <w:r>
        <w:rPr>
          <w:rFonts w:asciiTheme="minorHAnsi" w:eastAsiaTheme="minorEastAsia" w:hAnsiTheme="minorHAnsi" w:cstheme="minorBidi"/>
          <w:noProof/>
          <w:sz w:val="22"/>
          <w:szCs w:val="22"/>
          <w:lang w:eastAsia="en-GB"/>
        </w:rPr>
        <w:tab/>
      </w:r>
      <w:r>
        <w:rPr>
          <w:noProof/>
        </w:rPr>
        <w:t>Purpose and Research Questions</w:t>
      </w:r>
      <w:r>
        <w:rPr>
          <w:noProof/>
        </w:rPr>
        <w:tab/>
      </w:r>
      <w:r>
        <w:rPr>
          <w:noProof/>
        </w:rPr>
        <w:fldChar w:fldCharType="begin"/>
      </w:r>
      <w:r>
        <w:rPr>
          <w:noProof/>
        </w:rPr>
        <w:instrText xml:space="preserve"> PAGEREF _Toc73791775 \h </w:instrText>
      </w:r>
      <w:r>
        <w:rPr>
          <w:noProof/>
        </w:rPr>
      </w:r>
      <w:r>
        <w:rPr>
          <w:noProof/>
        </w:rPr>
        <w:fldChar w:fldCharType="separate"/>
      </w:r>
      <w:r>
        <w:rPr>
          <w:noProof/>
        </w:rPr>
        <w:t>6</w:t>
      </w:r>
      <w:r>
        <w:rPr>
          <w:noProof/>
        </w:rPr>
        <w:fldChar w:fldCharType="end"/>
      </w:r>
    </w:p>
    <w:p w14:paraId="7163EA7C" w14:textId="48FAFE5F" w:rsidR="00490A33" w:rsidRDefault="00490A33">
      <w:pPr>
        <w:pStyle w:val="TOC1"/>
        <w:rPr>
          <w:rFonts w:asciiTheme="minorHAnsi" w:eastAsiaTheme="minorEastAsia" w:hAnsiTheme="minorHAnsi" w:cstheme="minorBidi"/>
          <w:bCs w:val="0"/>
          <w:sz w:val="22"/>
          <w:szCs w:val="22"/>
          <w:lang w:eastAsia="en-GB"/>
        </w:rPr>
      </w:pPr>
      <w:r>
        <w:t>2</w:t>
      </w:r>
      <w:r>
        <w:rPr>
          <w:rFonts w:asciiTheme="minorHAnsi" w:eastAsiaTheme="minorEastAsia" w:hAnsiTheme="minorHAnsi" w:cstheme="minorBidi"/>
          <w:bCs w:val="0"/>
          <w:sz w:val="22"/>
          <w:szCs w:val="22"/>
          <w:lang w:eastAsia="en-GB"/>
        </w:rPr>
        <w:tab/>
      </w:r>
      <w:r>
        <w:t>Methods</w:t>
      </w:r>
      <w:r>
        <w:tab/>
      </w:r>
      <w:r>
        <w:fldChar w:fldCharType="begin"/>
      </w:r>
      <w:r>
        <w:instrText xml:space="preserve"> PAGEREF _Toc73791776 \h </w:instrText>
      </w:r>
      <w:r>
        <w:fldChar w:fldCharType="separate"/>
      </w:r>
      <w:r>
        <w:t>7</w:t>
      </w:r>
      <w:r>
        <w:fldChar w:fldCharType="end"/>
      </w:r>
    </w:p>
    <w:p w14:paraId="212790A8" w14:textId="4A520057" w:rsidR="00490A33" w:rsidRDefault="00490A33">
      <w:pPr>
        <w:pStyle w:val="TOC2"/>
        <w:rPr>
          <w:rFonts w:asciiTheme="minorHAnsi" w:eastAsiaTheme="minorEastAsia" w:hAnsiTheme="minorHAnsi" w:cstheme="minorBidi"/>
          <w:noProof/>
          <w:sz w:val="22"/>
          <w:szCs w:val="22"/>
          <w:lang w:eastAsia="en-GB"/>
        </w:rPr>
      </w:pPr>
      <w:r>
        <w:rPr>
          <w:noProof/>
        </w:rPr>
        <w:t>2.1</w:t>
      </w:r>
      <w:r>
        <w:rPr>
          <w:rFonts w:asciiTheme="minorHAnsi" w:eastAsiaTheme="minorEastAsia" w:hAnsiTheme="minorHAnsi" w:cstheme="minorBidi"/>
          <w:noProof/>
          <w:sz w:val="22"/>
          <w:szCs w:val="22"/>
          <w:lang w:eastAsia="en-GB"/>
        </w:rPr>
        <w:tab/>
      </w:r>
      <w:r>
        <w:rPr>
          <w:noProof/>
        </w:rPr>
        <w:t>Computational Environment</w:t>
      </w:r>
      <w:r>
        <w:rPr>
          <w:noProof/>
        </w:rPr>
        <w:tab/>
      </w:r>
      <w:r>
        <w:rPr>
          <w:noProof/>
        </w:rPr>
        <w:fldChar w:fldCharType="begin"/>
      </w:r>
      <w:r>
        <w:rPr>
          <w:noProof/>
        </w:rPr>
        <w:instrText xml:space="preserve"> PAGEREF _Toc73791777 \h </w:instrText>
      </w:r>
      <w:r>
        <w:rPr>
          <w:noProof/>
        </w:rPr>
      </w:r>
      <w:r>
        <w:rPr>
          <w:noProof/>
        </w:rPr>
        <w:fldChar w:fldCharType="separate"/>
      </w:r>
      <w:r>
        <w:rPr>
          <w:noProof/>
        </w:rPr>
        <w:t>7</w:t>
      </w:r>
      <w:r>
        <w:rPr>
          <w:noProof/>
        </w:rPr>
        <w:fldChar w:fldCharType="end"/>
      </w:r>
    </w:p>
    <w:p w14:paraId="05E54F62" w14:textId="396EE052" w:rsidR="00490A33" w:rsidRDefault="00490A33">
      <w:pPr>
        <w:pStyle w:val="TOC2"/>
        <w:rPr>
          <w:rFonts w:asciiTheme="minorHAnsi" w:eastAsiaTheme="minorEastAsia" w:hAnsiTheme="minorHAnsi" w:cstheme="minorBidi"/>
          <w:noProof/>
          <w:sz w:val="22"/>
          <w:szCs w:val="22"/>
          <w:lang w:eastAsia="en-GB"/>
        </w:rPr>
      </w:pPr>
      <w:r>
        <w:rPr>
          <w:noProof/>
        </w:rPr>
        <w:t>2.2</w:t>
      </w:r>
      <w:r>
        <w:rPr>
          <w:rFonts w:asciiTheme="minorHAnsi" w:eastAsiaTheme="minorEastAsia" w:hAnsiTheme="minorHAnsi" w:cstheme="minorBidi"/>
          <w:noProof/>
          <w:sz w:val="22"/>
          <w:szCs w:val="22"/>
          <w:lang w:eastAsia="en-GB"/>
        </w:rPr>
        <w:tab/>
      </w:r>
      <w:r>
        <w:rPr>
          <w:noProof/>
        </w:rPr>
        <w:t>Corpus and Annotation</w:t>
      </w:r>
      <w:r>
        <w:rPr>
          <w:noProof/>
        </w:rPr>
        <w:tab/>
      </w:r>
      <w:r>
        <w:rPr>
          <w:noProof/>
        </w:rPr>
        <w:fldChar w:fldCharType="begin"/>
      </w:r>
      <w:r>
        <w:rPr>
          <w:noProof/>
        </w:rPr>
        <w:instrText xml:space="preserve"> PAGEREF _Toc73791778 \h </w:instrText>
      </w:r>
      <w:r>
        <w:rPr>
          <w:noProof/>
        </w:rPr>
      </w:r>
      <w:r>
        <w:rPr>
          <w:noProof/>
        </w:rPr>
        <w:fldChar w:fldCharType="separate"/>
      </w:r>
      <w:r>
        <w:rPr>
          <w:noProof/>
        </w:rPr>
        <w:t>7</w:t>
      </w:r>
      <w:r>
        <w:rPr>
          <w:noProof/>
        </w:rPr>
        <w:fldChar w:fldCharType="end"/>
      </w:r>
    </w:p>
    <w:p w14:paraId="4923079E" w14:textId="4E088F00" w:rsidR="00490A33" w:rsidRDefault="00490A33">
      <w:pPr>
        <w:pStyle w:val="TOC3"/>
        <w:rPr>
          <w:rFonts w:asciiTheme="minorHAnsi" w:eastAsiaTheme="minorEastAsia" w:hAnsiTheme="minorHAnsi" w:cstheme="minorBidi"/>
          <w:iCs w:val="0"/>
          <w:color w:val="auto"/>
          <w:sz w:val="22"/>
          <w:szCs w:val="22"/>
          <w:lang w:eastAsia="en-GB"/>
        </w:rPr>
      </w:pPr>
      <w:r>
        <w:t>2.2.1</w:t>
      </w:r>
      <w:r>
        <w:rPr>
          <w:rFonts w:asciiTheme="minorHAnsi" w:eastAsiaTheme="minorEastAsia" w:hAnsiTheme="minorHAnsi" w:cstheme="minorBidi"/>
          <w:iCs w:val="0"/>
          <w:color w:val="auto"/>
          <w:sz w:val="22"/>
          <w:szCs w:val="22"/>
          <w:lang w:eastAsia="en-GB"/>
        </w:rPr>
        <w:tab/>
      </w:r>
      <w:r>
        <w:t>SpaCy and Swedish transformer model</w:t>
      </w:r>
      <w:r>
        <w:tab/>
      </w:r>
      <w:r>
        <w:fldChar w:fldCharType="begin"/>
      </w:r>
      <w:r>
        <w:instrText xml:space="preserve"> PAGEREF _Toc73791779 \h </w:instrText>
      </w:r>
      <w:r>
        <w:fldChar w:fldCharType="separate"/>
      </w:r>
      <w:r>
        <w:t>8</w:t>
      </w:r>
      <w:r>
        <w:fldChar w:fldCharType="end"/>
      </w:r>
    </w:p>
    <w:p w14:paraId="5FE807E5" w14:textId="595C71A9" w:rsidR="00490A33" w:rsidRDefault="00490A33">
      <w:pPr>
        <w:pStyle w:val="TOC3"/>
        <w:rPr>
          <w:rFonts w:asciiTheme="minorHAnsi" w:eastAsiaTheme="minorEastAsia" w:hAnsiTheme="minorHAnsi" w:cstheme="minorBidi"/>
          <w:iCs w:val="0"/>
          <w:color w:val="auto"/>
          <w:sz w:val="22"/>
          <w:szCs w:val="22"/>
          <w:lang w:eastAsia="en-GB"/>
        </w:rPr>
      </w:pPr>
      <w:r>
        <w:t>2.2.2</w:t>
      </w:r>
      <w:r>
        <w:rPr>
          <w:rFonts w:asciiTheme="minorHAnsi" w:eastAsiaTheme="minorEastAsia" w:hAnsiTheme="minorHAnsi" w:cstheme="minorBidi"/>
          <w:iCs w:val="0"/>
          <w:color w:val="auto"/>
          <w:sz w:val="22"/>
          <w:szCs w:val="22"/>
          <w:lang w:eastAsia="en-GB"/>
        </w:rPr>
        <w:tab/>
      </w:r>
      <w:r>
        <w:t>NegEx</w:t>
      </w:r>
      <w:r>
        <w:tab/>
      </w:r>
      <w:r>
        <w:fldChar w:fldCharType="begin"/>
      </w:r>
      <w:r>
        <w:instrText xml:space="preserve"> PAGEREF _Toc73791780 \h </w:instrText>
      </w:r>
      <w:r>
        <w:fldChar w:fldCharType="separate"/>
      </w:r>
      <w:r>
        <w:t>8</w:t>
      </w:r>
      <w:r>
        <w:fldChar w:fldCharType="end"/>
      </w:r>
    </w:p>
    <w:p w14:paraId="6383D1AD" w14:textId="1EA9ADDE" w:rsidR="00490A33" w:rsidRDefault="00490A33">
      <w:pPr>
        <w:pStyle w:val="TOC2"/>
        <w:rPr>
          <w:rFonts w:asciiTheme="minorHAnsi" w:eastAsiaTheme="minorEastAsia" w:hAnsiTheme="minorHAnsi" w:cstheme="minorBidi"/>
          <w:noProof/>
          <w:sz w:val="22"/>
          <w:szCs w:val="22"/>
          <w:lang w:eastAsia="en-GB"/>
        </w:rPr>
      </w:pPr>
      <w:r>
        <w:rPr>
          <w:noProof/>
          <w:lang w:eastAsia="en-GB"/>
        </w:rPr>
        <w:t>2.3</w:t>
      </w:r>
      <w:r>
        <w:rPr>
          <w:rFonts w:asciiTheme="minorHAnsi" w:eastAsiaTheme="minorEastAsia" w:hAnsiTheme="minorHAnsi" w:cstheme="minorBidi"/>
          <w:noProof/>
          <w:sz w:val="22"/>
          <w:szCs w:val="22"/>
          <w:lang w:eastAsia="en-GB"/>
        </w:rPr>
        <w:tab/>
      </w:r>
      <w:r>
        <w:rPr>
          <w:noProof/>
          <w:lang w:eastAsia="en-GB"/>
        </w:rPr>
        <w:t>Evaluation</w:t>
      </w:r>
      <w:r>
        <w:rPr>
          <w:noProof/>
        </w:rPr>
        <w:tab/>
      </w:r>
      <w:r>
        <w:rPr>
          <w:noProof/>
        </w:rPr>
        <w:fldChar w:fldCharType="begin"/>
      </w:r>
      <w:r>
        <w:rPr>
          <w:noProof/>
        </w:rPr>
        <w:instrText xml:space="preserve"> PAGEREF _Toc73791781 \h </w:instrText>
      </w:r>
      <w:r>
        <w:rPr>
          <w:noProof/>
        </w:rPr>
      </w:r>
      <w:r>
        <w:rPr>
          <w:noProof/>
        </w:rPr>
        <w:fldChar w:fldCharType="separate"/>
      </w:r>
      <w:r>
        <w:rPr>
          <w:noProof/>
        </w:rPr>
        <w:t>8</w:t>
      </w:r>
      <w:r>
        <w:rPr>
          <w:noProof/>
        </w:rPr>
        <w:fldChar w:fldCharType="end"/>
      </w:r>
    </w:p>
    <w:p w14:paraId="530FD2DB" w14:textId="180B056A" w:rsidR="00490A33" w:rsidRDefault="00490A33">
      <w:pPr>
        <w:pStyle w:val="TOC2"/>
        <w:rPr>
          <w:rFonts w:asciiTheme="minorHAnsi" w:eastAsiaTheme="minorEastAsia" w:hAnsiTheme="minorHAnsi" w:cstheme="minorBidi"/>
          <w:noProof/>
          <w:sz w:val="22"/>
          <w:szCs w:val="22"/>
          <w:lang w:eastAsia="en-GB"/>
        </w:rPr>
      </w:pPr>
      <w:r>
        <w:rPr>
          <w:noProof/>
        </w:rPr>
        <w:t>2.4</w:t>
      </w:r>
      <w:r>
        <w:rPr>
          <w:rFonts w:asciiTheme="minorHAnsi" w:eastAsiaTheme="minorEastAsia" w:hAnsiTheme="minorHAnsi" w:cstheme="minorBidi"/>
          <w:noProof/>
          <w:sz w:val="22"/>
          <w:szCs w:val="22"/>
          <w:lang w:eastAsia="en-GB"/>
        </w:rPr>
        <w:tab/>
      </w:r>
      <w:r>
        <w:rPr>
          <w:noProof/>
        </w:rPr>
        <w:t>Citizen Science</w:t>
      </w:r>
      <w:r>
        <w:rPr>
          <w:noProof/>
        </w:rPr>
        <w:tab/>
      </w:r>
      <w:r>
        <w:rPr>
          <w:noProof/>
        </w:rPr>
        <w:fldChar w:fldCharType="begin"/>
      </w:r>
      <w:r>
        <w:rPr>
          <w:noProof/>
        </w:rPr>
        <w:instrText xml:space="preserve"> PAGEREF _Toc73791782 \h </w:instrText>
      </w:r>
      <w:r>
        <w:rPr>
          <w:noProof/>
        </w:rPr>
      </w:r>
      <w:r>
        <w:rPr>
          <w:noProof/>
        </w:rPr>
        <w:fldChar w:fldCharType="separate"/>
      </w:r>
      <w:r>
        <w:rPr>
          <w:noProof/>
        </w:rPr>
        <w:t>9</w:t>
      </w:r>
      <w:r>
        <w:rPr>
          <w:noProof/>
        </w:rPr>
        <w:fldChar w:fldCharType="end"/>
      </w:r>
    </w:p>
    <w:p w14:paraId="211902D0" w14:textId="5B607F3C" w:rsidR="00490A33" w:rsidRDefault="00490A33">
      <w:pPr>
        <w:pStyle w:val="TOC1"/>
        <w:rPr>
          <w:rFonts w:asciiTheme="minorHAnsi" w:eastAsiaTheme="minorEastAsia" w:hAnsiTheme="minorHAnsi" w:cstheme="minorBidi"/>
          <w:bCs w:val="0"/>
          <w:sz w:val="22"/>
          <w:szCs w:val="22"/>
          <w:lang w:eastAsia="en-GB"/>
        </w:rPr>
      </w:pPr>
      <w:r>
        <w:t>3</w:t>
      </w:r>
      <w:r>
        <w:rPr>
          <w:rFonts w:asciiTheme="minorHAnsi" w:eastAsiaTheme="minorEastAsia" w:hAnsiTheme="minorHAnsi" w:cstheme="minorBidi"/>
          <w:bCs w:val="0"/>
          <w:sz w:val="22"/>
          <w:szCs w:val="22"/>
          <w:lang w:eastAsia="en-GB"/>
        </w:rPr>
        <w:tab/>
      </w:r>
      <w:r>
        <w:t>Ethical Considerations</w:t>
      </w:r>
      <w:r>
        <w:tab/>
      </w:r>
      <w:r>
        <w:fldChar w:fldCharType="begin"/>
      </w:r>
      <w:r>
        <w:instrText xml:space="preserve"> PAGEREF _Toc73791783 \h </w:instrText>
      </w:r>
      <w:r>
        <w:fldChar w:fldCharType="separate"/>
      </w:r>
      <w:r>
        <w:t>9</w:t>
      </w:r>
      <w:r>
        <w:fldChar w:fldCharType="end"/>
      </w:r>
    </w:p>
    <w:p w14:paraId="578DA493" w14:textId="5976DEA6" w:rsidR="00490A33" w:rsidRDefault="00490A33">
      <w:pPr>
        <w:pStyle w:val="TOC1"/>
        <w:rPr>
          <w:rFonts w:asciiTheme="minorHAnsi" w:eastAsiaTheme="minorEastAsia" w:hAnsiTheme="minorHAnsi" w:cstheme="minorBidi"/>
          <w:bCs w:val="0"/>
          <w:sz w:val="22"/>
          <w:szCs w:val="22"/>
          <w:lang w:eastAsia="en-GB"/>
        </w:rPr>
      </w:pPr>
      <w:r>
        <w:rPr>
          <w:lang w:eastAsia="en-GB"/>
        </w:rPr>
        <w:t>4</w:t>
      </w:r>
      <w:r>
        <w:rPr>
          <w:rFonts w:asciiTheme="minorHAnsi" w:eastAsiaTheme="minorEastAsia" w:hAnsiTheme="minorHAnsi" w:cstheme="minorBidi"/>
          <w:bCs w:val="0"/>
          <w:sz w:val="22"/>
          <w:szCs w:val="22"/>
          <w:lang w:eastAsia="en-GB"/>
        </w:rPr>
        <w:tab/>
      </w:r>
      <w:r>
        <w:rPr>
          <w:lang w:eastAsia="en-GB"/>
        </w:rPr>
        <w:t>Results</w:t>
      </w:r>
      <w:r>
        <w:tab/>
      </w:r>
      <w:r>
        <w:fldChar w:fldCharType="begin"/>
      </w:r>
      <w:r>
        <w:instrText xml:space="preserve"> PAGEREF _Toc73791784 \h </w:instrText>
      </w:r>
      <w:r>
        <w:fldChar w:fldCharType="separate"/>
      </w:r>
      <w:r>
        <w:t>10</w:t>
      </w:r>
      <w:r>
        <w:fldChar w:fldCharType="end"/>
      </w:r>
    </w:p>
    <w:p w14:paraId="6FEF9263" w14:textId="3C3D43AC" w:rsidR="00490A33" w:rsidRDefault="00490A33">
      <w:pPr>
        <w:pStyle w:val="TOC2"/>
        <w:rPr>
          <w:rFonts w:asciiTheme="minorHAnsi" w:eastAsiaTheme="minorEastAsia" w:hAnsiTheme="minorHAnsi" w:cstheme="minorBidi"/>
          <w:noProof/>
          <w:sz w:val="22"/>
          <w:szCs w:val="22"/>
          <w:lang w:eastAsia="en-GB"/>
        </w:rPr>
      </w:pPr>
      <w:r w:rsidRPr="00E334A4">
        <w:rPr>
          <w:rFonts w:ascii="Garamond" w:hAnsi="Garamond"/>
          <w:noProof/>
          <w:color w:val="000000"/>
          <w:lang w:eastAsia="en-GB"/>
        </w:rPr>
        <w:t>4.1</w:t>
      </w:r>
      <w:r>
        <w:rPr>
          <w:rFonts w:asciiTheme="minorHAnsi" w:eastAsiaTheme="minorEastAsia" w:hAnsiTheme="minorHAnsi" w:cstheme="minorBidi"/>
          <w:noProof/>
          <w:sz w:val="22"/>
          <w:szCs w:val="22"/>
          <w:lang w:eastAsia="en-GB"/>
        </w:rPr>
        <w:tab/>
      </w:r>
      <w:r>
        <w:rPr>
          <w:noProof/>
        </w:rPr>
        <w:t>Creation of an annotated gold standard corpus with fictional Swedish patient records</w:t>
      </w:r>
      <w:r>
        <w:rPr>
          <w:noProof/>
        </w:rPr>
        <w:tab/>
      </w:r>
      <w:r>
        <w:rPr>
          <w:noProof/>
        </w:rPr>
        <w:fldChar w:fldCharType="begin"/>
      </w:r>
      <w:r>
        <w:rPr>
          <w:noProof/>
        </w:rPr>
        <w:instrText xml:space="preserve"> PAGEREF _Toc73791785 \h </w:instrText>
      </w:r>
      <w:r>
        <w:rPr>
          <w:noProof/>
        </w:rPr>
      </w:r>
      <w:r>
        <w:rPr>
          <w:noProof/>
        </w:rPr>
        <w:fldChar w:fldCharType="separate"/>
      </w:r>
      <w:r>
        <w:rPr>
          <w:noProof/>
        </w:rPr>
        <w:t>10</w:t>
      </w:r>
      <w:r>
        <w:rPr>
          <w:noProof/>
        </w:rPr>
        <w:fldChar w:fldCharType="end"/>
      </w:r>
    </w:p>
    <w:p w14:paraId="54CFCAE3" w14:textId="25293ABF" w:rsidR="00490A33" w:rsidRDefault="00490A33">
      <w:pPr>
        <w:pStyle w:val="TOC2"/>
        <w:rPr>
          <w:rFonts w:asciiTheme="minorHAnsi" w:eastAsiaTheme="minorEastAsia" w:hAnsiTheme="minorHAnsi" w:cstheme="minorBidi"/>
          <w:noProof/>
          <w:sz w:val="22"/>
          <w:szCs w:val="22"/>
          <w:lang w:eastAsia="en-GB"/>
        </w:rPr>
      </w:pPr>
      <w:r>
        <w:rPr>
          <w:noProof/>
        </w:rPr>
        <w:t>4.2</w:t>
      </w:r>
      <w:r>
        <w:rPr>
          <w:rFonts w:asciiTheme="minorHAnsi" w:eastAsiaTheme="minorEastAsia" w:hAnsiTheme="minorHAnsi" w:cstheme="minorBidi"/>
          <w:noProof/>
          <w:sz w:val="22"/>
          <w:szCs w:val="22"/>
          <w:lang w:eastAsia="en-GB"/>
        </w:rPr>
        <w:tab/>
      </w:r>
      <w:r>
        <w:rPr>
          <w:noProof/>
        </w:rPr>
        <w:t>Creation of Natural Language Processing Model</w:t>
      </w:r>
      <w:r>
        <w:rPr>
          <w:noProof/>
        </w:rPr>
        <w:tab/>
      </w:r>
      <w:r>
        <w:rPr>
          <w:noProof/>
        </w:rPr>
        <w:fldChar w:fldCharType="begin"/>
      </w:r>
      <w:r>
        <w:rPr>
          <w:noProof/>
        </w:rPr>
        <w:instrText xml:space="preserve"> PAGEREF _Toc73791795 \h </w:instrText>
      </w:r>
      <w:r>
        <w:rPr>
          <w:noProof/>
        </w:rPr>
      </w:r>
      <w:r>
        <w:rPr>
          <w:noProof/>
        </w:rPr>
        <w:fldChar w:fldCharType="separate"/>
      </w:r>
      <w:r>
        <w:rPr>
          <w:noProof/>
        </w:rPr>
        <w:t>10</w:t>
      </w:r>
      <w:r>
        <w:rPr>
          <w:noProof/>
        </w:rPr>
        <w:fldChar w:fldCharType="end"/>
      </w:r>
    </w:p>
    <w:p w14:paraId="42A74819" w14:textId="3783A3DE" w:rsidR="00490A33" w:rsidRDefault="00490A33">
      <w:pPr>
        <w:pStyle w:val="TOC2"/>
        <w:rPr>
          <w:rFonts w:asciiTheme="minorHAnsi" w:eastAsiaTheme="minorEastAsia" w:hAnsiTheme="minorHAnsi" w:cstheme="minorBidi"/>
          <w:noProof/>
          <w:sz w:val="22"/>
          <w:szCs w:val="22"/>
          <w:lang w:eastAsia="en-GB"/>
        </w:rPr>
      </w:pPr>
      <w:r>
        <w:rPr>
          <w:noProof/>
        </w:rPr>
        <w:t>4.3</w:t>
      </w:r>
      <w:r>
        <w:rPr>
          <w:rFonts w:asciiTheme="minorHAnsi" w:eastAsiaTheme="minorEastAsia" w:hAnsiTheme="minorHAnsi" w:cstheme="minorBidi"/>
          <w:noProof/>
          <w:sz w:val="22"/>
          <w:szCs w:val="22"/>
          <w:lang w:eastAsia="en-GB"/>
        </w:rPr>
        <w:tab/>
      </w:r>
      <w:r>
        <w:rPr>
          <w:noProof/>
        </w:rPr>
        <w:t>Citizen Science</w:t>
      </w:r>
      <w:r>
        <w:rPr>
          <w:noProof/>
        </w:rPr>
        <w:tab/>
      </w:r>
      <w:r>
        <w:rPr>
          <w:noProof/>
        </w:rPr>
        <w:fldChar w:fldCharType="begin"/>
      </w:r>
      <w:r>
        <w:rPr>
          <w:noProof/>
        </w:rPr>
        <w:instrText xml:space="preserve"> PAGEREF _Toc73791805 \h </w:instrText>
      </w:r>
      <w:r>
        <w:rPr>
          <w:noProof/>
        </w:rPr>
      </w:r>
      <w:r>
        <w:rPr>
          <w:noProof/>
        </w:rPr>
        <w:fldChar w:fldCharType="separate"/>
      </w:r>
      <w:r>
        <w:rPr>
          <w:noProof/>
        </w:rPr>
        <w:t>10</w:t>
      </w:r>
      <w:r>
        <w:rPr>
          <w:noProof/>
        </w:rPr>
        <w:fldChar w:fldCharType="end"/>
      </w:r>
    </w:p>
    <w:p w14:paraId="2685B48F" w14:textId="37B5A57D" w:rsidR="00490A33" w:rsidRDefault="00490A33">
      <w:pPr>
        <w:pStyle w:val="TOC1"/>
        <w:rPr>
          <w:rFonts w:asciiTheme="minorHAnsi" w:eastAsiaTheme="minorEastAsia" w:hAnsiTheme="minorHAnsi" w:cstheme="minorBidi"/>
          <w:bCs w:val="0"/>
          <w:sz w:val="22"/>
          <w:szCs w:val="22"/>
          <w:lang w:eastAsia="en-GB"/>
        </w:rPr>
      </w:pPr>
      <w:r>
        <w:t>5</w:t>
      </w:r>
      <w:r>
        <w:rPr>
          <w:rFonts w:asciiTheme="minorHAnsi" w:eastAsiaTheme="minorEastAsia" w:hAnsiTheme="minorHAnsi" w:cstheme="minorBidi"/>
          <w:bCs w:val="0"/>
          <w:sz w:val="22"/>
          <w:szCs w:val="22"/>
          <w:lang w:eastAsia="en-GB"/>
        </w:rPr>
        <w:tab/>
      </w:r>
      <w:r>
        <w:t>Discussion</w:t>
      </w:r>
      <w:r>
        <w:tab/>
      </w:r>
      <w:r>
        <w:fldChar w:fldCharType="begin"/>
      </w:r>
      <w:r>
        <w:instrText xml:space="preserve"> PAGEREF _Toc73791810 \h </w:instrText>
      </w:r>
      <w:r>
        <w:fldChar w:fldCharType="separate"/>
      </w:r>
      <w:r>
        <w:t>11</w:t>
      </w:r>
      <w:r>
        <w:fldChar w:fldCharType="end"/>
      </w:r>
    </w:p>
    <w:p w14:paraId="726CA4BE" w14:textId="0C81A98E" w:rsidR="00490A33" w:rsidRDefault="00490A33">
      <w:pPr>
        <w:pStyle w:val="TOC2"/>
        <w:rPr>
          <w:rFonts w:asciiTheme="minorHAnsi" w:eastAsiaTheme="minorEastAsia" w:hAnsiTheme="minorHAnsi" w:cstheme="minorBidi"/>
          <w:noProof/>
          <w:sz w:val="22"/>
          <w:szCs w:val="22"/>
          <w:lang w:eastAsia="en-GB"/>
        </w:rPr>
      </w:pPr>
      <w:r>
        <w:rPr>
          <w:noProof/>
        </w:rPr>
        <w:t>5.1</w:t>
      </w:r>
      <w:r>
        <w:rPr>
          <w:rFonts w:asciiTheme="minorHAnsi" w:eastAsiaTheme="minorEastAsia" w:hAnsiTheme="minorHAnsi" w:cstheme="minorBidi"/>
          <w:noProof/>
          <w:sz w:val="22"/>
          <w:szCs w:val="22"/>
          <w:lang w:eastAsia="en-GB"/>
        </w:rPr>
        <w:tab/>
      </w:r>
      <w:r>
        <w:rPr>
          <w:noProof/>
        </w:rPr>
        <w:t>Pretrained ML model</w:t>
      </w:r>
      <w:r>
        <w:rPr>
          <w:noProof/>
        </w:rPr>
        <w:tab/>
      </w:r>
      <w:r>
        <w:rPr>
          <w:noProof/>
        </w:rPr>
        <w:fldChar w:fldCharType="begin"/>
      </w:r>
      <w:r>
        <w:rPr>
          <w:noProof/>
        </w:rPr>
        <w:instrText xml:space="preserve"> PAGEREF _Toc73791811 \h </w:instrText>
      </w:r>
      <w:r>
        <w:rPr>
          <w:noProof/>
        </w:rPr>
      </w:r>
      <w:r>
        <w:rPr>
          <w:noProof/>
        </w:rPr>
        <w:fldChar w:fldCharType="separate"/>
      </w:r>
      <w:r>
        <w:rPr>
          <w:noProof/>
        </w:rPr>
        <w:t>11</w:t>
      </w:r>
      <w:r>
        <w:rPr>
          <w:noProof/>
        </w:rPr>
        <w:fldChar w:fldCharType="end"/>
      </w:r>
    </w:p>
    <w:p w14:paraId="4CF90236" w14:textId="14A54A95" w:rsidR="00490A33" w:rsidRDefault="00490A33">
      <w:pPr>
        <w:pStyle w:val="TOC2"/>
        <w:rPr>
          <w:rFonts w:asciiTheme="minorHAnsi" w:eastAsiaTheme="minorEastAsia" w:hAnsiTheme="minorHAnsi" w:cstheme="minorBidi"/>
          <w:noProof/>
          <w:sz w:val="22"/>
          <w:szCs w:val="22"/>
          <w:lang w:eastAsia="en-GB"/>
        </w:rPr>
      </w:pPr>
      <w:r>
        <w:rPr>
          <w:noProof/>
        </w:rPr>
        <w:t>5.2</w:t>
      </w:r>
      <w:r>
        <w:rPr>
          <w:rFonts w:asciiTheme="minorHAnsi" w:eastAsiaTheme="minorEastAsia" w:hAnsiTheme="minorHAnsi" w:cstheme="minorBidi"/>
          <w:noProof/>
          <w:sz w:val="22"/>
          <w:szCs w:val="22"/>
          <w:lang w:eastAsia="en-GB"/>
        </w:rPr>
        <w:tab/>
      </w:r>
      <w:r>
        <w:rPr>
          <w:noProof/>
        </w:rPr>
        <w:t>Negation Recognition</w:t>
      </w:r>
      <w:r>
        <w:rPr>
          <w:noProof/>
        </w:rPr>
        <w:tab/>
      </w:r>
      <w:r>
        <w:rPr>
          <w:noProof/>
        </w:rPr>
        <w:fldChar w:fldCharType="begin"/>
      </w:r>
      <w:r>
        <w:rPr>
          <w:noProof/>
        </w:rPr>
        <w:instrText xml:space="preserve"> PAGEREF _Toc73791812 \h </w:instrText>
      </w:r>
      <w:r>
        <w:rPr>
          <w:noProof/>
        </w:rPr>
      </w:r>
      <w:r>
        <w:rPr>
          <w:noProof/>
        </w:rPr>
        <w:fldChar w:fldCharType="separate"/>
      </w:r>
      <w:r>
        <w:rPr>
          <w:noProof/>
        </w:rPr>
        <w:t>11</w:t>
      </w:r>
      <w:r>
        <w:rPr>
          <w:noProof/>
        </w:rPr>
        <w:fldChar w:fldCharType="end"/>
      </w:r>
    </w:p>
    <w:p w14:paraId="07D6AEC2" w14:textId="6C65CF3D" w:rsidR="00490A33" w:rsidRDefault="00490A33">
      <w:pPr>
        <w:pStyle w:val="TOC2"/>
        <w:rPr>
          <w:rFonts w:asciiTheme="minorHAnsi" w:eastAsiaTheme="minorEastAsia" w:hAnsiTheme="minorHAnsi" w:cstheme="minorBidi"/>
          <w:noProof/>
          <w:sz w:val="22"/>
          <w:szCs w:val="22"/>
          <w:lang w:eastAsia="en-GB"/>
        </w:rPr>
      </w:pPr>
      <w:r>
        <w:rPr>
          <w:noProof/>
        </w:rPr>
        <w:t>5.3</w:t>
      </w:r>
      <w:r>
        <w:rPr>
          <w:rFonts w:asciiTheme="minorHAnsi" w:eastAsiaTheme="minorEastAsia" w:hAnsiTheme="minorHAnsi" w:cstheme="minorBidi"/>
          <w:noProof/>
          <w:sz w:val="22"/>
          <w:szCs w:val="22"/>
          <w:lang w:eastAsia="en-GB"/>
        </w:rPr>
        <w:tab/>
      </w:r>
      <w:r>
        <w:rPr>
          <w:noProof/>
        </w:rPr>
        <w:t>Symptoms and Findings Recognition</w:t>
      </w:r>
      <w:r>
        <w:rPr>
          <w:noProof/>
        </w:rPr>
        <w:tab/>
      </w:r>
      <w:r>
        <w:rPr>
          <w:noProof/>
        </w:rPr>
        <w:fldChar w:fldCharType="begin"/>
      </w:r>
      <w:r>
        <w:rPr>
          <w:noProof/>
        </w:rPr>
        <w:instrText xml:space="preserve"> PAGEREF _Toc73791813 \h </w:instrText>
      </w:r>
      <w:r>
        <w:rPr>
          <w:noProof/>
        </w:rPr>
      </w:r>
      <w:r>
        <w:rPr>
          <w:noProof/>
        </w:rPr>
        <w:fldChar w:fldCharType="separate"/>
      </w:r>
      <w:r>
        <w:rPr>
          <w:noProof/>
        </w:rPr>
        <w:t>12</w:t>
      </w:r>
      <w:r>
        <w:rPr>
          <w:noProof/>
        </w:rPr>
        <w:fldChar w:fldCharType="end"/>
      </w:r>
    </w:p>
    <w:p w14:paraId="51FAF37C" w14:textId="32E123DA" w:rsidR="00490A33" w:rsidRDefault="00490A33">
      <w:pPr>
        <w:pStyle w:val="TOC2"/>
        <w:rPr>
          <w:rFonts w:asciiTheme="minorHAnsi" w:eastAsiaTheme="minorEastAsia" w:hAnsiTheme="minorHAnsi" w:cstheme="minorBidi"/>
          <w:noProof/>
          <w:sz w:val="22"/>
          <w:szCs w:val="22"/>
          <w:lang w:eastAsia="en-GB"/>
        </w:rPr>
      </w:pPr>
      <w:r w:rsidRPr="00E334A4">
        <w:rPr>
          <w:noProof/>
          <w:lang w:eastAsia="en-GB"/>
        </w:rPr>
        <w:t>5.4</w:t>
      </w:r>
      <w:r>
        <w:rPr>
          <w:rFonts w:asciiTheme="minorHAnsi" w:eastAsiaTheme="minorEastAsia" w:hAnsiTheme="minorHAnsi" w:cstheme="minorBidi"/>
          <w:noProof/>
          <w:sz w:val="22"/>
          <w:szCs w:val="22"/>
          <w:lang w:eastAsia="en-GB"/>
        </w:rPr>
        <w:tab/>
      </w:r>
      <w:r>
        <w:rPr>
          <w:noProof/>
          <w:lang w:eastAsia="en-GB"/>
        </w:rPr>
        <w:t>Limitations</w:t>
      </w:r>
      <w:r>
        <w:rPr>
          <w:noProof/>
        </w:rPr>
        <w:tab/>
      </w:r>
      <w:r>
        <w:rPr>
          <w:noProof/>
        </w:rPr>
        <w:fldChar w:fldCharType="begin"/>
      </w:r>
      <w:r>
        <w:rPr>
          <w:noProof/>
        </w:rPr>
        <w:instrText xml:space="preserve"> PAGEREF _Toc73791814 \h </w:instrText>
      </w:r>
      <w:r>
        <w:rPr>
          <w:noProof/>
        </w:rPr>
      </w:r>
      <w:r>
        <w:rPr>
          <w:noProof/>
        </w:rPr>
        <w:fldChar w:fldCharType="separate"/>
      </w:r>
      <w:r>
        <w:rPr>
          <w:noProof/>
        </w:rPr>
        <w:t>12</w:t>
      </w:r>
      <w:r>
        <w:rPr>
          <w:noProof/>
        </w:rPr>
        <w:fldChar w:fldCharType="end"/>
      </w:r>
    </w:p>
    <w:p w14:paraId="235BBFEE" w14:textId="128C62E3" w:rsidR="00490A33" w:rsidRDefault="00490A33">
      <w:pPr>
        <w:pStyle w:val="TOC2"/>
        <w:rPr>
          <w:rFonts w:asciiTheme="minorHAnsi" w:eastAsiaTheme="minorEastAsia" w:hAnsiTheme="minorHAnsi" w:cstheme="minorBidi"/>
          <w:noProof/>
          <w:sz w:val="22"/>
          <w:szCs w:val="22"/>
          <w:lang w:eastAsia="en-GB"/>
        </w:rPr>
      </w:pPr>
      <w:r w:rsidRPr="00E334A4">
        <w:rPr>
          <w:rFonts w:eastAsia="Times New Roman"/>
          <w:noProof/>
        </w:rPr>
        <w:t>5.5</w:t>
      </w:r>
      <w:r>
        <w:rPr>
          <w:rFonts w:asciiTheme="minorHAnsi" w:eastAsiaTheme="minorEastAsia" w:hAnsiTheme="minorHAnsi" w:cstheme="minorBidi"/>
          <w:noProof/>
          <w:sz w:val="22"/>
          <w:szCs w:val="22"/>
          <w:lang w:eastAsia="en-GB"/>
        </w:rPr>
        <w:tab/>
      </w:r>
      <w:r w:rsidRPr="00E334A4">
        <w:rPr>
          <w:rFonts w:eastAsia="Times New Roman"/>
          <w:noProof/>
        </w:rPr>
        <w:t>Relation to Other Work</w:t>
      </w:r>
      <w:r>
        <w:rPr>
          <w:noProof/>
        </w:rPr>
        <w:tab/>
      </w:r>
      <w:r>
        <w:rPr>
          <w:noProof/>
        </w:rPr>
        <w:fldChar w:fldCharType="begin"/>
      </w:r>
      <w:r>
        <w:rPr>
          <w:noProof/>
        </w:rPr>
        <w:instrText xml:space="preserve"> PAGEREF _Toc73791815 \h </w:instrText>
      </w:r>
      <w:r>
        <w:rPr>
          <w:noProof/>
        </w:rPr>
      </w:r>
      <w:r>
        <w:rPr>
          <w:noProof/>
        </w:rPr>
        <w:fldChar w:fldCharType="separate"/>
      </w:r>
      <w:r>
        <w:rPr>
          <w:noProof/>
        </w:rPr>
        <w:t>14</w:t>
      </w:r>
      <w:r>
        <w:rPr>
          <w:noProof/>
        </w:rPr>
        <w:fldChar w:fldCharType="end"/>
      </w:r>
    </w:p>
    <w:p w14:paraId="11DEC5CF" w14:textId="7225BBE8" w:rsidR="00490A33" w:rsidRDefault="00490A33">
      <w:pPr>
        <w:pStyle w:val="TOC1"/>
        <w:rPr>
          <w:rFonts w:asciiTheme="minorHAnsi" w:eastAsiaTheme="minorEastAsia" w:hAnsiTheme="minorHAnsi" w:cstheme="minorBidi"/>
          <w:bCs w:val="0"/>
          <w:sz w:val="22"/>
          <w:szCs w:val="22"/>
          <w:lang w:eastAsia="en-GB"/>
        </w:rPr>
      </w:pPr>
      <w:r>
        <w:t>6</w:t>
      </w:r>
      <w:r>
        <w:rPr>
          <w:rFonts w:asciiTheme="minorHAnsi" w:eastAsiaTheme="minorEastAsia" w:hAnsiTheme="minorHAnsi" w:cstheme="minorBidi"/>
          <w:bCs w:val="0"/>
          <w:sz w:val="22"/>
          <w:szCs w:val="22"/>
          <w:lang w:eastAsia="en-GB"/>
        </w:rPr>
        <w:tab/>
      </w:r>
      <w:r>
        <w:t>Conclusions</w:t>
      </w:r>
      <w:r>
        <w:tab/>
      </w:r>
      <w:r>
        <w:fldChar w:fldCharType="begin"/>
      </w:r>
      <w:r>
        <w:instrText xml:space="preserve"> PAGEREF _Toc73791816 \h </w:instrText>
      </w:r>
      <w:r>
        <w:fldChar w:fldCharType="separate"/>
      </w:r>
      <w:r>
        <w:t>14</w:t>
      </w:r>
      <w:r>
        <w:fldChar w:fldCharType="end"/>
      </w:r>
    </w:p>
    <w:p w14:paraId="2A576074" w14:textId="1F6B0D60" w:rsidR="00490A33" w:rsidRDefault="00490A33">
      <w:pPr>
        <w:pStyle w:val="TOC1"/>
        <w:rPr>
          <w:rFonts w:asciiTheme="minorHAnsi" w:eastAsiaTheme="minorEastAsia" w:hAnsiTheme="minorHAnsi" w:cstheme="minorBidi"/>
          <w:bCs w:val="0"/>
          <w:sz w:val="22"/>
          <w:szCs w:val="22"/>
          <w:lang w:eastAsia="en-GB"/>
        </w:rPr>
      </w:pPr>
      <w:r>
        <w:t>Declaration</w:t>
      </w:r>
      <w:r w:rsidRPr="00E334A4">
        <w:rPr>
          <w:spacing w:val="-2"/>
        </w:rPr>
        <w:t xml:space="preserve"> </w:t>
      </w:r>
      <w:r>
        <w:t>of</w:t>
      </w:r>
      <w:r w:rsidRPr="00E334A4">
        <w:rPr>
          <w:spacing w:val="-1"/>
        </w:rPr>
        <w:t xml:space="preserve"> </w:t>
      </w:r>
      <w:r>
        <w:t>own contribution</w:t>
      </w:r>
      <w:r>
        <w:tab/>
      </w:r>
      <w:r>
        <w:fldChar w:fldCharType="begin"/>
      </w:r>
      <w:r>
        <w:instrText xml:space="preserve"> PAGEREF _Toc73791817 \h </w:instrText>
      </w:r>
      <w:r>
        <w:fldChar w:fldCharType="separate"/>
      </w:r>
      <w:r>
        <w:t>15</w:t>
      </w:r>
      <w:r>
        <w:fldChar w:fldCharType="end"/>
      </w:r>
    </w:p>
    <w:p w14:paraId="751C1C34" w14:textId="6891A035" w:rsidR="00490A33" w:rsidRDefault="00490A33">
      <w:pPr>
        <w:pStyle w:val="TOC1"/>
        <w:rPr>
          <w:rFonts w:asciiTheme="minorHAnsi" w:eastAsiaTheme="minorEastAsia" w:hAnsiTheme="minorHAnsi" w:cstheme="minorBidi"/>
          <w:bCs w:val="0"/>
          <w:sz w:val="22"/>
          <w:szCs w:val="22"/>
          <w:lang w:eastAsia="en-GB"/>
        </w:rPr>
      </w:pPr>
      <w:r>
        <w:t>Acknowledgements</w:t>
      </w:r>
      <w:r>
        <w:tab/>
      </w:r>
      <w:r>
        <w:fldChar w:fldCharType="begin"/>
      </w:r>
      <w:r>
        <w:instrText xml:space="preserve"> PAGEREF _Toc73791818 \h </w:instrText>
      </w:r>
      <w:r>
        <w:fldChar w:fldCharType="separate"/>
      </w:r>
      <w:r>
        <w:t>16</w:t>
      </w:r>
      <w:r>
        <w:fldChar w:fldCharType="end"/>
      </w:r>
    </w:p>
    <w:p w14:paraId="5272DD77" w14:textId="329987F9" w:rsidR="00490A33" w:rsidRDefault="00490A33">
      <w:pPr>
        <w:pStyle w:val="TOC1"/>
        <w:rPr>
          <w:rFonts w:asciiTheme="minorHAnsi" w:eastAsiaTheme="minorEastAsia" w:hAnsiTheme="minorHAnsi" w:cstheme="minorBidi"/>
          <w:bCs w:val="0"/>
          <w:sz w:val="22"/>
          <w:szCs w:val="22"/>
          <w:lang w:eastAsia="en-GB"/>
        </w:rPr>
      </w:pPr>
      <w:r>
        <w:t>References</w:t>
      </w:r>
      <w:r>
        <w:tab/>
      </w:r>
      <w:r>
        <w:fldChar w:fldCharType="begin"/>
      </w:r>
      <w:r>
        <w:instrText xml:space="preserve"> PAGEREF _Toc73791819 \h </w:instrText>
      </w:r>
      <w:r>
        <w:fldChar w:fldCharType="separate"/>
      </w:r>
      <w:r>
        <w:t>17</w:t>
      </w:r>
      <w:r>
        <w:fldChar w:fldCharType="end"/>
      </w:r>
    </w:p>
    <w:p w14:paraId="1BA711B3" w14:textId="469BDEAB" w:rsidR="00490A33" w:rsidRDefault="00490A33">
      <w:pPr>
        <w:pStyle w:val="TOC1"/>
        <w:rPr>
          <w:rFonts w:asciiTheme="minorHAnsi" w:eastAsiaTheme="minorEastAsia" w:hAnsiTheme="minorHAnsi" w:cstheme="minorBidi"/>
          <w:bCs w:val="0"/>
          <w:sz w:val="22"/>
          <w:szCs w:val="22"/>
          <w:lang w:eastAsia="en-GB"/>
        </w:rPr>
      </w:pPr>
      <w:r>
        <w:t>Appendix</w:t>
      </w:r>
      <w:r>
        <w:tab/>
      </w:r>
      <w:r>
        <w:fldChar w:fldCharType="begin"/>
      </w:r>
      <w:r>
        <w:instrText xml:space="preserve"> PAGEREF _Toc73791820 \h </w:instrText>
      </w:r>
      <w:r>
        <w:fldChar w:fldCharType="separate"/>
      </w:r>
      <w:r>
        <w:t>19</w:t>
      </w:r>
      <w:r>
        <w:fldChar w:fldCharType="end"/>
      </w:r>
    </w:p>
    <w:p w14:paraId="491692E4" w14:textId="735EAFFB" w:rsidR="00D56479" w:rsidRPr="00066192" w:rsidRDefault="008D6B5F" w:rsidP="00A902C3">
      <w:pPr>
        <w:pStyle w:val="TOC1"/>
        <w:rPr>
          <w:rPrChange w:id="89" w:author="Carl Ollvik" w:date="2021-06-02T16:43:00Z">
            <w:rPr>
              <w:rFonts w:asciiTheme="minorHAnsi" w:hAnsiTheme="minorHAnsi"/>
              <w:caps/>
              <w:lang w:val="sv-SE"/>
            </w:rPr>
          </w:rPrChange>
        </w:rPr>
        <w:sectPr w:rsidR="00D56479" w:rsidRPr="00066192" w:rsidSect="006753D8">
          <w:footerReference w:type="default" r:id="rId13"/>
          <w:pgSz w:w="11906" w:h="16838" w:code="9"/>
          <w:pgMar w:top="1134" w:right="1780" w:bottom="1134" w:left="1780" w:header="709" w:footer="709" w:gutter="0"/>
          <w:cols w:space="227"/>
          <w:titlePg/>
          <w:docGrid w:linePitch="360"/>
        </w:sectPr>
      </w:pPr>
      <w:r w:rsidRPr="00E063AC">
        <w:rPr>
          <w:lang w:val="sv-SE"/>
        </w:rPr>
        <w:fldChar w:fldCharType="end"/>
      </w:r>
    </w:p>
    <w:p w14:paraId="58126ED1" w14:textId="4697241C" w:rsidR="00D56479" w:rsidRPr="00FE6AF4" w:rsidRDefault="00D56479" w:rsidP="00C65603">
      <w:pPr>
        <w:spacing w:line="360" w:lineRule="auto"/>
        <w:sectPr w:rsidR="00D56479" w:rsidRPr="00FE6AF4" w:rsidSect="00781ACA">
          <w:pgSz w:w="11906" w:h="16838" w:code="9"/>
          <w:pgMar w:top="1418" w:right="2268" w:bottom="2041" w:left="2268" w:header="709" w:footer="709" w:gutter="0"/>
          <w:cols w:space="227"/>
          <w:titlePg/>
          <w:docGrid w:linePitch="360"/>
        </w:sectPr>
      </w:pPr>
      <w:bookmarkStart w:id="90" w:name="_Toc73419037"/>
    </w:p>
    <w:p w14:paraId="01077D76" w14:textId="02545AC3" w:rsidR="00A1123A" w:rsidRPr="00582A1F" w:rsidRDefault="00A1123A" w:rsidP="00A16BFA">
      <w:pPr>
        <w:pStyle w:val="Heading1"/>
        <w:numPr>
          <w:ilvl w:val="0"/>
          <w:numId w:val="0"/>
        </w:numPr>
      </w:pPr>
      <w:bookmarkStart w:id="91" w:name="_Toc73791772"/>
      <w:r w:rsidRPr="002B615A">
        <w:t>Abstract</w:t>
      </w:r>
      <w:bookmarkEnd w:id="91"/>
      <w:r>
        <w:t xml:space="preserve"> </w:t>
      </w:r>
      <w:bookmarkEnd w:id="90"/>
    </w:p>
    <w:p w14:paraId="38D0CE6B" w14:textId="529BDDFB" w:rsidR="00493D52" w:rsidRPr="00B60DF7" w:rsidRDefault="00493D52" w:rsidP="000A3051">
      <w:pPr>
        <w:pStyle w:val="FirstParagraph"/>
      </w:pPr>
      <w:r w:rsidRPr="007836A2">
        <w:rPr>
          <w:rFonts w:eastAsiaTheme="majorEastAsia"/>
          <w:b/>
          <w:bCs/>
        </w:rPr>
        <w:t>Background</w:t>
      </w:r>
      <w:r w:rsidRPr="002602EC">
        <w:rPr>
          <w:rFonts w:eastAsiaTheme="majorEastAsia"/>
        </w:rPr>
        <w:t>:</w:t>
      </w:r>
      <w:r w:rsidR="0050652D" w:rsidRPr="002602EC">
        <w:rPr>
          <w:rFonts w:eastAsiaTheme="majorEastAsia"/>
        </w:rPr>
        <w:t xml:space="preserve"> </w:t>
      </w:r>
      <w:del w:id="92" w:author="Carl Ollvik Aasa" w:date="2021-08-03T17:07:00Z">
        <w:r w:rsidRPr="002602EC" w:rsidDel="000A3051">
          <w:rPr>
            <w:rFonts w:eastAsiaTheme="majorEastAsia"/>
          </w:rPr>
          <w:delText>Natural language processing (NLP) using neural networks</w:delText>
        </w:r>
        <w:r w:rsidR="0050652D" w:rsidRPr="002602EC" w:rsidDel="000A3051">
          <w:rPr>
            <w:rFonts w:eastAsiaTheme="majorEastAsia"/>
          </w:rPr>
          <w:delText xml:space="preserve"> </w:delText>
        </w:r>
        <w:r w:rsidRPr="002602EC" w:rsidDel="000A3051">
          <w:rPr>
            <w:rFonts w:eastAsiaTheme="majorEastAsia"/>
          </w:rPr>
          <w:delText>shows great promise for extract</w:delText>
        </w:r>
        <w:r w:rsidRPr="00B60DF7" w:rsidDel="000A3051">
          <w:rPr>
            <w:rStyle w:val="normaltextrun"/>
            <w:rFonts w:eastAsiaTheme="majorEastAsia"/>
          </w:rPr>
          <w:delText>ing information from unstructured medical texts</w:delText>
        </w:r>
        <w:r w:rsidR="00DE3764" w:rsidDel="000A3051">
          <w:rPr>
            <w:rStyle w:val="normaltextrun"/>
            <w:rFonts w:eastAsiaTheme="majorEastAsia"/>
          </w:rPr>
          <w:delText>, such as health records</w:delText>
        </w:r>
        <w:r w:rsidRPr="00B60DF7" w:rsidDel="000A3051">
          <w:rPr>
            <w:rStyle w:val="normaltextrun"/>
            <w:rFonts w:eastAsiaTheme="majorEastAsia"/>
          </w:rPr>
          <w:delText>. The major bottleneck is generating large sets of annotated data to train models. In contrast, dictionary- and rule-based NLP systems can be implemented and tested with small data sets. These simpler NLP systems could be used to assist annotation of gold standard corpora and for generating silver standard corpora with which neural networks could be trained.</w:delText>
        </w:r>
        <w:r w:rsidR="00DB4321" w:rsidRPr="00B60DF7" w:rsidDel="000A3051">
          <w:rPr>
            <w:rStyle w:val="normaltextrun"/>
            <w:rFonts w:eastAsiaTheme="majorEastAsia"/>
          </w:rPr>
          <w:delText xml:space="preserve"> </w:delText>
        </w:r>
      </w:del>
    </w:p>
    <w:p w14:paraId="3D8BA89A" w14:textId="2E296C8B" w:rsidR="00493D52" w:rsidRPr="00B60DF7" w:rsidRDefault="00493D52">
      <w:pPr>
        <w:pStyle w:val="FirstParagraph"/>
        <w:pPrChange w:id="93" w:author="Carl Ollvik Aasa" w:date="2021-08-03T17:08:00Z">
          <w:pPr>
            <w:pStyle w:val="Paragraph0"/>
          </w:pPr>
        </w:pPrChange>
      </w:pPr>
      <w:r w:rsidRPr="007836A2">
        <w:rPr>
          <w:rStyle w:val="normaltextrun"/>
          <w:rFonts w:eastAsiaTheme="majorEastAsia"/>
          <w:b/>
          <w:bCs/>
        </w:rPr>
        <w:t>Objective</w:t>
      </w:r>
      <w:r w:rsidRPr="00B60DF7">
        <w:rPr>
          <w:rStyle w:val="normaltextrun"/>
          <w:rFonts w:eastAsiaTheme="majorEastAsia"/>
        </w:rPr>
        <w:t>:</w:t>
      </w:r>
      <w:del w:id="94" w:author="Carl Ollvik Aasa" w:date="2021-08-03T17:08:00Z">
        <w:r w:rsidRPr="00B60DF7" w:rsidDel="000A3051">
          <w:rPr>
            <w:rStyle w:val="normaltextrun"/>
            <w:rFonts w:eastAsiaTheme="majorEastAsia"/>
          </w:rPr>
          <w:delText> I</w:delText>
        </w:r>
      </w:del>
      <w:del w:id="95" w:author="Carl Ollvik Aasa" w:date="2021-08-03T17:07:00Z">
        <w:r w:rsidRPr="00B60DF7" w:rsidDel="000A3051">
          <w:rPr>
            <w:rStyle w:val="normaltextrun"/>
            <w:rFonts w:eastAsiaTheme="majorEastAsia"/>
          </w:rPr>
          <w:delText>mplement and evaluate a pipeline for text mining of Swedish emergency room patient records that combines dictionary-based approaches with a general-purpose Swedish machine learning model.</w:delText>
        </w:r>
      </w:del>
      <w:r w:rsidR="00DB4321" w:rsidRPr="00B60DF7">
        <w:rPr>
          <w:rStyle w:val="normaltextrun"/>
          <w:rFonts w:eastAsiaTheme="majorEastAsia"/>
        </w:rPr>
        <w:t xml:space="preserve"> </w:t>
      </w:r>
    </w:p>
    <w:p w14:paraId="31CFEB98" w14:textId="419B6196" w:rsidR="00493D52" w:rsidRPr="00B60DF7" w:rsidRDefault="00493D52">
      <w:pPr>
        <w:pStyle w:val="FirstParagraph"/>
        <w:pPrChange w:id="96" w:author="Carl Ollvik Aasa" w:date="2021-08-03T17:08:00Z">
          <w:pPr>
            <w:pStyle w:val="Paragraph0"/>
          </w:pPr>
        </w:pPrChange>
      </w:pPr>
      <w:r w:rsidRPr="007836A2">
        <w:rPr>
          <w:rStyle w:val="normaltextrun"/>
          <w:rFonts w:eastAsiaTheme="majorEastAsia"/>
          <w:b/>
          <w:bCs/>
        </w:rPr>
        <w:t>Methods</w:t>
      </w:r>
      <w:r w:rsidRPr="00B60DF7">
        <w:rPr>
          <w:rStyle w:val="normaltextrun"/>
          <w:rFonts w:eastAsiaTheme="majorEastAsia"/>
        </w:rPr>
        <w:t>: </w:t>
      </w:r>
      <w:del w:id="97" w:author="Carl Ollvik Aasa" w:date="2021-08-03T17:08:00Z">
        <w:r w:rsidRPr="00B60DF7" w:rsidDel="000A3051">
          <w:rPr>
            <w:rStyle w:val="normaltextrun"/>
            <w:rFonts w:eastAsiaTheme="majorEastAsia"/>
          </w:rPr>
          <w:delText xml:space="preserve">A NLP </w:delText>
        </w:r>
        <w:r w:rsidR="001C0AED" w:rsidDel="000A3051">
          <w:rPr>
            <w:rStyle w:val="normaltextrun"/>
            <w:rFonts w:eastAsiaTheme="majorEastAsia"/>
          </w:rPr>
          <w:delText>model</w:delText>
        </w:r>
        <w:r w:rsidR="001C0AED" w:rsidRPr="00B60DF7" w:rsidDel="000A3051">
          <w:rPr>
            <w:rStyle w:val="normaltextrun"/>
            <w:rFonts w:eastAsiaTheme="majorEastAsia"/>
          </w:rPr>
          <w:delText xml:space="preserve"> </w:delText>
        </w:r>
        <w:r w:rsidRPr="00B60DF7" w:rsidDel="000A3051">
          <w:rPr>
            <w:rStyle w:val="normaltextrun"/>
            <w:rFonts w:eastAsiaTheme="majorEastAsia"/>
          </w:rPr>
          <w:delText>was </w:delText>
        </w:r>
        <w:r w:rsidR="001C0AED" w:rsidDel="000A3051">
          <w:rPr>
            <w:rStyle w:val="normaltextrun"/>
            <w:rFonts w:eastAsiaTheme="majorEastAsia"/>
          </w:rPr>
          <w:delText>built</w:delText>
        </w:r>
        <w:r w:rsidRPr="00B60DF7" w:rsidDel="000A3051">
          <w:rPr>
            <w:rStyle w:val="normaltextrun"/>
            <w:rFonts w:eastAsiaTheme="majorEastAsia"/>
          </w:rPr>
          <w:delText xml:space="preserve"> up using the </w:delText>
        </w:r>
        <w:r w:rsidR="00640BEC" w:rsidDel="000A3051">
          <w:rPr>
            <w:rStyle w:val="normaltextrun"/>
            <w:rFonts w:eastAsiaTheme="majorEastAsia"/>
          </w:rPr>
          <w:delText>SpaCy</w:delText>
        </w:r>
        <w:r w:rsidRPr="00B60DF7" w:rsidDel="000A3051">
          <w:rPr>
            <w:rStyle w:val="normaltextrun"/>
            <w:rFonts w:eastAsiaTheme="majorEastAsia"/>
          </w:rPr>
          <w:delText> python library</w:delText>
        </w:r>
        <w:r w:rsidR="001C0AED" w:rsidDel="000A3051">
          <w:rPr>
            <w:rStyle w:val="normaltextrun"/>
            <w:rFonts w:eastAsiaTheme="majorEastAsia"/>
          </w:rPr>
          <w:delText>. A</w:delText>
        </w:r>
        <w:r w:rsidR="001C0AED" w:rsidRPr="00B60DF7" w:rsidDel="000A3051">
          <w:rPr>
            <w:rStyle w:val="normaltextrun"/>
            <w:rFonts w:eastAsiaTheme="majorEastAsia"/>
          </w:rPr>
          <w:delText xml:space="preserve"> transformer</w:delText>
        </w:r>
        <w:r w:rsidRPr="00B60DF7" w:rsidDel="000A3051">
          <w:rPr>
            <w:rStyle w:val="normaltextrun"/>
            <w:rFonts w:eastAsiaTheme="majorEastAsia"/>
          </w:rPr>
          <w:delText xml:space="preserve"> model</w:delText>
        </w:r>
        <w:r w:rsidR="001C0AED" w:rsidDel="000A3051">
          <w:rPr>
            <w:rStyle w:val="normaltextrun"/>
            <w:rFonts w:eastAsiaTheme="majorEastAsia"/>
          </w:rPr>
          <w:delText xml:space="preserve">, </w:delText>
        </w:r>
        <w:r w:rsidR="001C0AED" w:rsidRPr="00B60DF7" w:rsidDel="000A3051">
          <w:rPr>
            <w:rStyle w:val="normaltextrun"/>
            <w:rFonts w:eastAsiaTheme="majorEastAsia"/>
          </w:rPr>
          <w:delText>pretrained</w:delText>
        </w:r>
        <w:r w:rsidR="001C0AED" w:rsidDel="000A3051">
          <w:rPr>
            <w:rStyle w:val="normaltextrun"/>
            <w:rFonts w:eastAsiaTheme="majorEastAsia"/>
          </w:rPr>
          <w:delText xml:space="preserve"> on Swedish text,</w:delText>
        </w:r>
        <w:r w:rsidRPr="00B60DF7" w:rsidDel="000A3051">
          <w:rPr>
            <w:rStyle w:val="normaltextrun"/>
            <w:rFonts w:eastAsiaTheme="majorEastAsia"/>
          </w:rPr>
          <w:delText xml:space="preserve"> from The National Library of Sweden</w:delText>
        </w:r>
        <w:r w:rsidR="001C0AED" w:rsidDel="000A3051">
          <w:rPr>
            <w:rStyle w:val="normaltextrun"/>
            <w:rFonts w:eastAsiaTheme="majorEastAsia"/>
          </w:rPr>
          <w:delText xml:space="preserve"> was used as base</w:delText>
        </w:r>
        <w:r w:rsidRPr="00B60DF7" w:rsidDel="000A3051">
          <w:rPr>
            <w:rStyle w:val="normaltextrun"/>
            <w:rFonts w:eastAsiaTheme="majorEastAsia"/>
          </w:rPr>
          <w:delText>. Dictionary-based </w:delText>
        </w:r>
        <w:r w:rsidR="00AB2BDE" w:rsidDel="000A3051">
          <w:rPr>
            <w:rStyle w:val="normaltextrun"/>
            <w:rFonts w:eastAsiaTheme="majorEastAsia"/>
          </w:rPr>
          <w:delText>named entity recognition (</w:delText>
        </w:r>
        <w:r w:rsidRPr="00B60DF7" w:rsidDel="000A3051">
          <w:rPr>
            <w:rStyle w:val="normaltextrun"/>
            <w:rFonts w:eastAsiaTheme="majorEastAsia"/>
          </w:rPr>
          <w:delText>NER</w:delText>
        </w:r>
        <w:r w:rsidR="00AB2BDE" w:rsidDel="000A3051">
          <w:rPr>
            <w:rStyle w:val="normaltextrun"/>
            <w:rFonts w:eastAsiaTheme="majorEastAsia"/>
          </w:rPr>
          <w:delText>)</w:delText>
        </w:r>
        <w:r w:rsidRPr="00B60DF7" w:rsidDel="000A3051">
          <w:rPr>
            <w:rStyle w:val="normaltextrun"/>
            <w:rFonts w:eastAsiaTheme="majorEastAsia"/>
          </w:rPr>
          <w:delText>  for detecting symptoms and findings</w:delText>
        </w:r>
        <w:r w:rsidR="00A506D5" w:rsidDel="000A3051">
          <w:rPr>
            <w:rStyle w:val="normaltextrun"/>
            <w:rFonts w:eastAsiaTheme="majorEastAsia"/>
          </w:rPr>
          <w:delText xml:space="preserve"> was implemented </w:delText>
        </w:r>
        <w:r w:rsidR="00A506D5" w:rsidRPr="00B60DF7" w:rsidDel="000A3051">
          <w:rPr>
            <w:rStyle w:val="normaltextrun"/>
            <w:rFonts w:eastAsiaTheme="majorEastAsia"/>
          </w:rPr>
          <w:delText>f</w:delText>
        </w:r>
        <w:r w:rsidR="00A506D5" w:rsidDel="000A3051">
          <w:rPr>
            <w:rStyle w:val="normaltextrun"/>
            <w:rFonts w:eastAsiaTheme="majorEastAsia"/>
          </w:rPr>
          <w:delText>rom</w:delText>
        </w:r>
        <w:r w:rsidR="00A506D5" w:rsidRPr="00B60DF7" w:rsidDel="000A3051">
          <w:rPr>
            <w:rStyle w:val="normaltextrun"/>
            <w:rFonts w:eastAsiaTheme="majorEastAsia"/>
          </w:rPr>
          <w:delText xml:space="preserve"> terms </w:delText>
        </w:r>
        <w:r w:rsidR="00A506D5" w:rsidDel="000A3051">
          <w:rPr>
            <w:rStyle w:val="normaltextrun"/>
            <w:rFonts w:eastAsiaTheme="majorEastAsia"/>
          </w:rPr>
          <w:delText>in</w:delText>
        </w:r>
        <w:r w:rsidR="00A506D5" w:rsidRPr="00B60DF7" w:rsidDel="000A3051">
          <w:rPr>
            <w:rStyle w:val="normaltextrun"/>
            <w:rFonts w:eastAsiaTheme="majorEastAsia"/>
          </w:rPr>
          <w:delText> </w:delText>
        </w:r>
        <w:r w:rsidR="00A506D5" w:rsidRPr="007664E8" w:rsidDel="000A3051">
          <w:rPr>
            <w:rStyle w:val="normaltextrun"/>
            <w:rFonts w:eastAsiaTheme="majorEastAsia"/>
            <w:i/>
            <w:iCs/>
          </w:rPr>
          <w:delText>International Classification of Diseases </w:delText>
        </w:r>
        <w:r w:rsidR="00A506D5" w:rsidRPr="00B60DF7" w:rsidDel="000A3051">
          <w:rPr>
            <w:rStyle w:val="normaltextrun"/>
            <w:rFonts w:eastAsiaTheme="majorEastAsia"/>
          </w:rPr>
          <w:delText>(ICD-10-SE)</w:delText>
        </w:r>
        <w:r w:rsidR="00A506D5" w:rsidDel="000A3051">
          <w:rPr>
            <w:rStyle w:val="normaltextrun"/>
            <w:rFonts w:eastAsiaTheme="majorEastAsia"/>
          </w:rPr>
          <w:delText xml:space="preserve"> and for negations from a </w:delText>
        </w:r>
        <w:r w:rsidRPr="00B60DF7" w:rsidDel="000A3051">
          <w:rPr>
            <w:rStyle w:val="normaltextrun"/>
            <w:rFonts w:eastAsiaTheme="majorEastAsia"/>
          </w:rPr>
          <w:delText>Swedish </w:delText>
        </w:r>
        <w:r w:rsidR="00A506D5" w:rsidDel="000A3051">
          <w:rPr>
            <w:rStyle w:val="normaltextrun"/>
            <w:rFonts w:eastAsiaTheme="majorEastAsia"/>
          </w:rPr>
          <w:delText xml:space="preserve">version of </w:delText>
        </w:r>
        <w:r w:rsidRPr="00B60DF7" w:rsidDel="000A3051">
          <w:rPr>
            <w:rStyle w:val="normaltextrun"/>
            <w:rFonts w:eastAsiaTheme="majorEastAsia"/>
          </w:rPr>
          <w:delText>NegEx</w:delText>
        </w:r>
        <w:r w:rsidR="000218E0" w:rsidDel="000A3051">
          <w:rPr>
            <w:rStyle w:val="normaltextrun"/>
            <w:rFonts w:eastAsiaTheme="majorEastAsia"/>
          </w:rPr>
          <w:delText xml:space="preserve"> phrases</w:delText>
        </w:r>
        <w:r w:rsidR="00167AF2" w:rsidDel="000A3051">
          <w:rPr>
            <w:rStyle w:val="normaltextrun"/>
            <w:rFonts w:eastAsiaTheme="majorEastAsia"/>
          </w:rPr>
          <w:delText xml:space="preserve">. </w:delText>
        </w:r>
        <w:r w:rsidR="00AB2BDE" w:rsidDel="000A3051">
          <w:rPr>
            <w:rStyle w:val="normaltextrun"/>
            <w:rFonts w:eastAsiaTheme="majorEastAsia"/>
          </w:rPr>
          <w:delText>Ten</w:delText>
        </w:r>
        <w:r w:rsidRPr="00B60DF7" w:rsidDel="000A3051">
          <w:rPr>
            <w:rStyle w:val="normaltextrun"/>
            <w:rFonts w:eastAsiaTheme="majorEastAsia"/>
          </w:rPr>
          <w:delText xml:space="preserve"> fabricated patient </w:delText>
        </w:r>
        <w:r w:rsidR="00AB2BDE" w:rsidDel="000A3051">
          <w:rPr>
            <w:rStyle w:val="normaltextrun"/>
            <w:rFonts w:eastAsiaTheme="majorEastAsia"/>
          </w:rPr>
          <w:delText>records were</w:delText>
        </w:r>
        <w:r w:rsidRPr="00B60DF7" w:rsidDel="000A3051">
          <w:rPr>
            <w:rStyle w:val="normaltextrun"/>
            <w:rFonts w:eastAsiaTheme="majorEastAsia"/>
          </w:rPr>
          <w:delText> annotated</w:delText>
        </w:r>
        <w:r w:rsidR="00167AF2" w:rsidDel="000A3051">
          <w:rPr>
            <w:rStyle w:val="normaltextrun"/>
            <w:rFonts w:eastAsiaTheme="majorEastAsia"/>
          </w:rPr>
          <w:delText xml:space="preserve"> for these three entities by one assistant physician </w:delText>
        </w:r>
        <w:r w:rsidR="00AB2BDE" w:rsidDel="000A3051">
          <w:rPr>
            <w:rStyle w:val="normaltextrun"/>
            <w:rFonts w:eastAsiaTheme="majorEastAsia"/>
          </w:rPr>
          <w:delText>used to evaluate the model</w:delText>
        </w:r>
        <w:r w:rsidR="005162FD" w:rsidDel="000A3051">
          <w:rPr>
            <w:rStyle w:val="normaltextrun"/>
            <w:rFonts w:eastAsiaTheme="majorEastAsia"/>
          </w:rPr>
          <w:delText xml:space="preserve">. </w:delText>
        </w:r>
        <w:r w:rsidRPr="00B60DF7" w:rsidDel="000A3051">
          <w:rPr>
            <w:rStyle w:val="normaltextrun"/>
            <w:rFonts w:eastAsiaTheme="majorEastAsia"/>
          </w:rPr>
          <w:delText>For gathering training data at large scale in the </w:delText>
        </w:r>
        <w:r w:rsidR="00BD47DE" w:rsidRPr="00B60DF7" w:rsidDel="000A3051">
          <w:rPr>
            <w:rStyle w:val="normaltextrun"/>
            <w:rFonts w:eastAsiaTheme="majorEastAsia"/>
          </w:rPr>
          <w:delText>future,</w:delText>
        </w:r>
        <w:r w:rsidRPr="00B60DF7" w:rsidDel="000A3051">
          <w:rPr>
            <w:rStyle w:val="normaltextrun"/>
            <w:rFonts w:eastAsiaTheme="majorEastAsia"/>
          </w:rPr>
          <w:delText> a citizen science tool was set up.</w:delText>
        </w:r>
        <w:r w:rsidRPr="00B60DF7" w:rsidDel="000A3051">
          <w:rPr>
            <w:rStyle w:val="eop"/>
            <w:rFonts w:eastAsiaTheme="majorEastAsia"/>
          </w:rPr>
          <w:delText> </w:delText>
        </w:r>
      </w:del>
    </w:p>
    <w:p w14:paraId="4B6EFE6D" w14:textId="478D6F11" w:rsidR="002B7419" w:rsidRDefault="00493D52">
      <w:pPr>
        <w:pStyle w:val="FirstParagraph"/>
        <w:rPr>
          <w:rStyle w:val="normaltextrun"/>
          <w:rFonts w:eastAsiaTheme="majorEastAsia"/>
        </w:rPr>
        <w:pPrChange w:id="98" w:author="Carl Ollvik Aasa" w:date="2021-08-03T17:08:00Z">
          <w:pPr>
            <w:pStyle w:val="Paragraph0"/>
          </w:pPr>
        </w:pPrChange>
      </w:pPr>
      <w:r w:rsidRPr="007836A2">
        <w:rPr>
          <w:rStyle w:val="normaltextrun"/>
          <w:rFonts w:eastAsiaTheme="majorEastAsia"/>
          <w:b/>
          <w:bCs/>
        </w:rPr>
        <w:t>Results</w:t>
      </w:r>
      <w:r w:rsidRPr="00B60DF7">
        <w:rPr>
          <w:rStyle w:val="normaltextrun"/>
          <w:rFonts w:eastAsiaTheme="majorEastAsia"/>
        </w:rPr>
        <w:t>: </w:t>
      </w:r>
      <w:del w:id="99" w:author="Carl Ollvik Aasa" w:date="2021-08-03T17:08:00Z">
        <w:r w:rsidR="003A6B8E" w:rsidDel="000A3051">
          <w:rPr>
            <w:rStyle w:val="normaltextrun"/>
            <w:rFonts w:eastAsiaTheme="majorEastAsia"/>
          </w:rPr>
          <w:delText xml:space="preserve">Qualitative evaluation show high precision and recall for </w:delText>
        </w:r>
        <w:r w:rsidR="002B7419" w:rsidRPr="00FB3710" w:rsidDel="000A3051">
          <w:delText xml:space="preserve">time </w:delText>
        </w:r>
        <w:r w:rsidR="005162FD" w:rsidDel="000A3051">
          <w:delText xml:space="preserve">(from the transformer model) </w:delText>
        </w:r>
        <w:r w:rsidR="002B7419" w:rsidRPr="00FB3710" w:rsidDel="000A3051">
          <w:delText>and negation</w:delText>
        </w:r>
        <w:r w:rsidR="003A6B8E" w:rsidDel="000A3051">
          <w:delText xml:space="preserve"> recognition while </w:delText>
        </w:r>
        <w:r w:rsidR="00562BEE" w:rsidDel="000A3051">
          <w:delText xml:space="preserve">having </w:delText>
        </w:r>
        <w:r w:rsidR="002B7419" w:rsidRPr="00FB3710" w:rsidDel="000A3051">
          <w:delText>low recall and only slightly higher precision</w:delText>
        </w:r>
        <w:r w:rsidR="00562BEE" w:rsidDel="000A3051">
          <w:delText xml:space="preserve"> for </w:delText>
        </w:r>
        <w:r w:rsidR="005162FD" w:rsidDel="000A3051">
          <w:delText>symptoms and findings</w:delText>
        </w:r>
        <w:r w:rsidR="002B7419" w:rsidRPr="00FB3710" w:rsidDel="000A3051">
          <w:delText xml:space="preserve">. </w:delText>
        </w:r>
        <w:r w:rsidR="002B7419" w:rsidDel="000A3051">
          <w:delText>F</w:delText>
        </w:r>
        <w:r w:rsidR="002B7419" w:rsidRPr="00FB3710" w:rsidDel="000A3051">
          <w:delText xml:space="preserve">alse positives </w:delText>
        </w:r>
        <w:r w:rsidR="003A6B8E" w:rsidDel="000A3051">
          <w:delText xml:space="preserve">were </w:delText>
        </w:r>
        <w:r w:rsidR="002B7419" w:rsidRPr="00FB3710" w:rsidDel="000A3051">
          <w:delText>typically diseases</w:delText>
        </w:r>
        <w:r w:rsidR="002B7419" w:rsidDel="000A3051">
          <w:delText xml:space="preserve">. </w:delText>
        </w:r>
        <w:r w:rsidR="003A6B8E" w:rsidDel="000A3051">
          <w:delText>P</w:delText>
        </w:r>
        <w:r w:rsidR="002B7419" w:rsidDel="000A3051">
          <w:delText xml:space="preserve">reliminary manual </w:delText>
        </w:r>
        <w:r w:rsidR="002217F6" w:rsidDel="000A3051">
          <w:delText xml:space="preserve">quantitative </w:delText>
        </w:r>
        <w:r w:rsidR="002B7419" w:rsidDel="000A3051">
          <w:delText xml:space="preserve">evaluation </w:delText>
        </w:r>
        <w:r w:rsidR="003A6B8E" w:rsidDel="000A3051">
          <w:delText xml:space="preserve">on one record </w:delText>
        </w:r>
        <w:r w:rsidR="002B7419" w:rsidDel="000A3051">
          <w:delText>showed 0.</w:delText>
        </w:r>
        <w:r w:rsidR="002B7419" w:rsidRPr="00BD47DE" w:rsidDel="000A3051">
          <w:rPr>
            <w:rStyle w:val="normaltextrun"/>
            <w:rFonts w:eastAsiaTheme="majorEastAsia"/>
          </w:rPr>
          <w:delText xml:space="preserve">93 precision, </w:delText>
        </w:r>
        <w:r w:rsidR="002B7419" w:rsidDel="000A3051">
          <w:rPr>
            <w:rStyle w:val="normaltextrun"/>
            <w:rFonts w:eastAsiaTheme="majorEastAsia"/>
          </w:rPr>
          <w:delText>0.</w:delText>
        </w:r>
        <w:r w:rsidR="002B7419" w:rsidRPr="00BD47DE" w:rsidDel="000A3051">
          <w:rPr>
            <w:rStyle w:val="normaltextrun"/>
            <w:rFonts w:eastAsiaTheme="majorEastAsia"/>
          </w:rPr>
          <w:delText>55 recall</w:delText>
        </w:r>
        <w:r w:rsidR="003A5C69" w:rsidDel="000A3051">
          <w:rPr>
            <w:rStyle w:val="normaltextrun"/>
            <w:rFonts w:eastAsiaTheme="majorEastAsia"/>
          </w:rPr>
          <w:delText xml:space="preserve"> and</w:delText>
        </w:r>
        <w:r w:rsidR="002B7419" w:rsidRPr="00BD47DE" w:rsidDel="000A3051">
          <w:rPr>
            <w:rStyle w:val="normaltextrun"/>
            <w:rFonts w:eastAsiaTheme="majorEastAsia"/>
          </w:rPr>
          <w:delText xml:space="preserve"> F1 score of </w:delText>
        </w:r>
        <w:r w:rsidR="002B7419" w:rsidDel="000A3051">
          <w:rPr>
            <w:rStyle w:val="normaltextrun"/>
            <w:rFonts w:eastAsiaTheme="majorEastAsia"/>
          </w:rPr>
          <w:delText>0.69</w:delText>
        </w:r>
      </w:del>
    </w:p>
    <w:p w14:paraId="20AC5F9E" w14:textId="2A7071B2" w:rsidR="002D2B17" w:rsidDel="000A3051" w:rsidRDefault="00493D52">
      <w:pPr>
        <w:pStyle w:val="FirstParagraph"/>
        <w:rPr>
          <w:del w:id="100" w:author="Carl Ollvik Aasa" w:date="2021-08-03T17:08:00Z"/>
          <w:lang w:eastAsia="en-GB"/>
        </w:rPr>
        <w:pPrChange w:id="101" w:author="Carl Ollvik Aasa" w:date="2021-08-03T17:08:00Z">
          <w:pPr>
            <w:pStyle w:val="Paragraph0"/>
          </w:pPr>
        </w:pPrChange>
      </w:pPr>
      <w:r w:rsidRPr="007836A2">
        <w:rPr>
          <w:rStyle w:val="normaltextrun"/>
          <w:rFonts w:eastAsiaTheme="majorEastAsia"/>
          <w:b/>
          <w:bCs/>
        </w:rPr>
        <w:t>Conclusions</w:t>
      </w:r>
      <w:r w:rsidR="007836A2">
        <w:rPr>
          <w:rStyle w:val="normaltextrun"/>
          <w:rFonts w:eastAsiaTheme="majorEastAsia"/>
          <w:b/>
          <w:bCs/>
        </w:rPr>
        <w:t>:</w:t>
      </w:r>
      <w:r w:rsidRPr="00B60DF7">
        <w:rPr>
          <w:rStyle w:val="normaltextrun"/>
          <w:rFonts w:eastAsiaTheme="majorEastAsia"/>
        </w:rPr>
        <w:t> </w:t>
      </w:r>
      <w:del w:id="102" w:author="Carl Ollvik Aasa" w:date="2021-08-03T17:08:00Z">
        <w:r w:rsidRPr="00B60DF7" w:rsidDel="000A3051">
          <w:rPr>
            <w:rStyle w:val="normaltextrun"/>
            <w:rFonts w:eastAsiaTheme="majorEastAsia"/>
          </w:rPr>
          <w:delText xml:space="preserve">The tools developed in this project form the foundation for </w:delText>
        </w:r>
        <w:r w:rsidR="003A5C69" w:rsidDel="000A3051">
          <w:rPr>
            <w:rStyle w:val="normaltextrun"/>
            <w:rFonts w:eastAsiaTheme="majorEastAsia"/>
          </w:rPr>
          <w:delText>f</w:delText>
        </w:r>
        <w:r w:rsidRPr="00B60DF7" w:rsidDel="000A3051">
          <w:rPr>
            <w:rStyle w:val="normaltextrun"/>
            <w:rFonts w:eastAsiaTheme="majorEastAsia"/>
          </w:rPr>
          <w:delText xml:space="preserve">uture NLP </w:delText>
        </w:r>
        <w:r w:rsidR="003A5C69" w:rsidDel="000A3051">
          <w:rPr>
            <w:rStyle w:val="normaltextrun"/>
            <w:rFonts w:eastAsiaTheme="majorEastAsia"/>
          </w:rPr>
          <w:delText>models</w:delText>
        </w:r>
        <w:r w:rsidRPr="00B60DF7" w:rsidDel="000A3051">
          <w:rPr>
            <w:rStyle w:val="normaltextrun"/>
            <w:rFonts w:eastAsiaTheme="majorEastAsia"/>
          </w:rPr>
          <w:delText>. Some components have sufficient maturity for immediate use. </w:delText>
        </w:r>
        <w:r w:rsidR="00210858" w:rsidDel="000A3051">
          <w:rPr>
            <w:rStyle w:val="normaltextrun"/>
            <w:rFonts w:eastAsiaTheme="majorEastAsia"/>
          </w:rPr>
          <w:delText>With fine-tuning the</w:delText>
        </w:r>
        <w:r w:rsidR="00210858" w:rsidRPr="00B60DF7" w:rsidDel="000A3051">
          <w:rPr>
            <w:rStyle w:val="normaltextrun"/>
            <w:rFonts w:eastAsiaTheme="majorEastAsia"/>
          </w:rPr>
          <w:delText xml:space="preserve"> </w:delText>
        </w:r>
        <w:r w:rsidRPr="00B60DF7" w:rsidDel="000A3051">
          <w:rPr>
            <w:rStyle w:val="normaltextrun"/>
            <w:rFonts w:eastAsiaTheme="majorEastAsia"/>
          </w:rPr>
          <w:delText xml:space="preserve">symptom and finding detection </w:delText>
        </w:r>
        <w:r w:rsidR="00210858" w:rsidDel="000A3051">
          <w:rPr>
            <w:rStyle w:val="normaltextrun"/>
            <w:rFonts w:eastAsiaTheme="majorEastAsia"/>
          </w:rPr>
          <w:delText xml:space="preserve">could </w:delText>
        </w:r>
        <w:r w:rsidRPr="00B60DF7" w:rsidDel="000A3051">
          <w:rPr>
            <w:rStyle w:val="normaltextrun"/>
            <w:rFonts w:eastAsiaTheme="majorEastAsia"/>
          </w:rPr>
          <w:delText xml:space="preserve">pre-annotate corpora </w:delText>
        </w:r>
        <w:r w:rsidR="00210858" w:rsidDel="000A3051">
          <w:rPr>
            <w:rStyle w:val="normaltextrun"/>
            <w:rFonts w:eastAsiaTheme="majorEastAsia"/>
          </w:rPr>
          <w:delText>to alleviate</w:delText>
        </w:r>
        <w:r w:rsidRPr="00B60DF7" w:rsidDel="000A3051">
          <w:rPr>
            <w:rStyle w:val="normaltextrun"/>
            <w:rFonts w:eastAsiaTheme="majorEastAsia"/>
          </w:rPr>
          <w:delText xml:space="preserve"> manual annotation</w:delText>
        </w:r>
        <w:r w:rsidR="00210858" w:rsidDel="000A3051">
          <w:rPr>
            <w:rStyle w:val="normaltextrun"/>
            <w:rFonts w:eastAsiaTheme="majorEastAsia"/>
          </w:rPr>
          <w:delText xml:space="preserve"> of</w:delText>
        </w:r>
        <w:r w:rsidRPr="00B60DF7" w:rsidDel="000A3051">
          <w:rPr>
            <w:rStyle w:val="normaltextrun"/>
            <w:rFonts w:eastAsiaTheme="majorEastAsia"/>
          </w:rPr>
          <w:delText xml:space="preserve"> training data needed for fine-tuning</w:delText>
        </w:r>
        <w:r w:rsidR="00A2778E" w:rsidDel="000A3051">
          <w:rPr>
            <w:rStyle w:val="normaltextrun"/>
            <w:rFonts w:eastAsiaTheme="majorEastAsia"/>
          </w:rPr>
          <w:delText xml:space="preserve"> </w:delText>
        </w:r>
        <w:r w:rsidR="003C3DA4" w:rsidDel="000A3051">
          <w:rPr>
            <w:rStyle w:val="normaltextrun"/>
            <w:rFonts w:eastAsiaTheme="majorEastAsia"/>
          </w:rPr>
          <w:delText>machine learning models.</w:delText>
        </w:r>
        <w:r w:rsidDel="000A3051">
          <w:rPr>
            <w:rStyle w:val="eop"/>
            <w:rFonts w:eastAsiaTheme="majorEastAsia" w:cs="Segoe UI"/>
            <w:szCs w:val="18"/>
          </w:rPr>
          <w:delText> </w:delText>
        </w:r>
      </w:del>
    </w:p>
    <w:p w14:paraId="12B9D0DF" w14:textId="39D44D75" w:rsidR="00B232ED" w:rsidRPr="002D2B17" w:rsidRDefault="00B232ED">
      <w:pPr>
        <w:pStyle w:val="FirstParagraph"/>
        <w:rPr>
          <w:lang w:eastAsia="en-GB"/>
        </w:rPr>
        <w:sectPr w:rsidR="00B232ED" w:rsidRPr="002D2B17" w:rsidSect="00B8704F">
          <w:headerReference w:type="first" r:id="rId14"/>
          <w:footerReference w:type="first" r:id="rId15"/>
          <w:type w:val="continuous"/>
          <w:pgSz w:w="11906" w:h="16838" w:code="9"/>
          <w:pgMar w:top="1418" w:right="1701" w:bottom="2041" w:left="1701" w:header="709" w:footer="709" w:gutter="0"/>
          <w:cols w:space="227"/>
          <w:titlePg/>
          <w:docGrid w:linePitch="360"/>
        </w:sectPr>
        <w:pPrChange w:id="103" w:author="Carl Ollvik Aasa" w:date="2021-08-03T17:08:00Z">
          <w:pPr/>
        </w:pPrChange>
      </w:pPr>
    </w:p>
    <w:p w14:paraId="5D582A5D" w14:textId="613A7A49" w:rsidR="00B13582" w:rsidRDefault="00A1123A" w:rsidP="002F29B3">
      <w:pPr>
        <w:pStyle w:val="Heading1"/>
        <w:numPr>
          <w:ilvl w:val="0"/>
          <w:numId w:val="0"/>
        </w:numPr>
        <w:rPr>
          <w:lang w:val="sv-SE"/>
        </w:rPr>
      </w:pPr>
      <w:bookmarkStart w:id="104" w:name="_Toc73419038"/>
      <w:bookmarkStart w:id="105" w:name="_Toc73791773"/>
      <w:r w:rsidRPr="00233FAB">
        <w:rPr>
          <w:lang w:val="sv-SE"/>
        </w:rPr>
        <w:t>Populärvetenskaplig</w:t>
      </w:r>
      <w:r w:rsidR="0050652D">
        <w:rPr>
          <w:spacing w:val="-8"/>
          <w:lang w:val="sv-SE"/>
        </w:rPr>
        <w:t xml:space="preserve"> </w:t>
      </w:r>
      <w:r w:rsidRPr="00233FAB">
        <w:rPr>
          <w:lang w:val="sv-SE"/>
        </w:rPr>
        <w:t>sammanfattning</w:t>
      </w:r>
      <w:bookmarkEnd w:id="104"/>
      <w:bookmarkEnd w:id="105"/>
    </w:p>
    <w:p w14:paraId="2475305C" w14:textId="77777777" w:rsidR="005E6900" w:rsidRDefault="005E6900" w:rsidP="005E6900">
      <w:pPr>
        <w:rPr>
          <w:lang w:val="sv-SE"/>
        </w:rPr>
      </w:pPr>
    </w:p>
    <w:p w14:paraId="2F79D15C" w14:textId="1A5E0868" w:rsidR="005E6900" w:rsidRPr="005E6900" w:rsidRDefault="005E6900" w:rsidP="005E6900">
      <w:pPr>
        <w:rPr>
          <w:lang w:val="sv-SE"/>
        </w:rPr>
        <w:sectPr w:rsidR="005E6900" w:rsidRPr="005E6900" w:rsidSect="00F5193D">
          <w:headerReference w:type="first" r:id="rId16"/>
          <w:footerReference w:type="first" r:id="rId17"/>
          <w:pgSz w:w="11906" w:h="16838" w:code="9"/>
          <w:pgMar w:top="1418" w:right="1418" w:bottom="2041" w:left="1418" w:header="709" w:footer="709" w:gutter="0"/>
          <w:cols w:space="227"/>
          <w:titlePg/>
          <w:docGrid w:linePitch="360"/>
        </w:sectPr>
      </w:pPr>
    </w:p>
    <w:p w14:paraId="3A7761BC" w14:textId="049930FB" w:rsidR="004745A1" w:rsidRPr="00CB633F" w:rsidDel="003D27B8" w:rsidRDefault="004745A1" w:rsidP="004745A1">
      <w:pPr>
        <w:pStyle w:val="FirstParagraph"/>
        <w:rPr>
          <w:del w:id="106" w:author="Carl Ollvik Aasa" w:date="2021-08-03T17:08:00Z"/>
          <w:rFonts w:eastAsia="FiraCode Nerd Font"/>
          <w:lang w:val="sv-SE"/>
        </w:rPr>
      </w:pPr>
      <w:commentRangeStart w:id="107"/>
      <w:del w:id="108" w:author="Carl Ollvik Aasa" w:date="2021-08-03T17:08:00Z">
        <w:r w:rsidRPr="00CB633F" w:rsidDel="003D27B8">
          <w:rPr>
            <w:rFonts w:eastAsia="FiraCode Nerd Font"/>
            <w:lang w:val="sv-SE"/>
          </w:rPr>
          <w:delText>I patientjournaler finns en mängd information om sjukdomstillstånd, symptom och diagnostiska resonemang. Men det är mycket svårt att använda denna information. Dels så är det väldigt stora mängder av patientjournaler som ska utvärderas.</w:delText>
        </w:r>
        <w:commentRangeEnd w:id="107"/>
        <w:r w:rsidR="003B6F12" w:rsidDel="003D27B8">
          <w:rPr>
            <w:rStyle w:val="CommentReference"/>
            <w:rFonts w:ascii="Calibri" w:eastAsia="Calibri" w:hAnsi="Calibri"/>
            <w:color w:val="auto"/>
            <w:spacing w:val="0"/>
            <w:kern w:val="0"/>
            <w:lang w:val="en-GB"/>
          </w:rPr>
          <w:commentReference w:id="107"/>
        </w:r>
        <w:r w:rsidRPr="00CB633F" w:rsidDel="003D27B8">
          <w:rPr>
            <w:rFonts w:eastAsia="FiraCode Nerd Font"/>
            <w:lang w:val="sv-SE"/>
          </w:rPr>
          <w:delText xml:space="preserve"> Dessutom är journalerna till stor del skrivna som ostrukturerad text, där det inte finns någon standardisering kring hur eller vad läkaren skriver. I vården används förkortningar och avkortade meningar vilka i många fall tyds utifrån sammanhang och professionell kunskap. Det är ofta inte möjligt för en läkare från en inriktning att enkelt tyda anteckningar från en annan. </w:delText>
        </w:r>
      </w:del>
    </w:p>
    <w:p w14:paraId="10ED46BC" w14:textId="5A171294" w:rsidR="004745A1" w:rsidRPr="00CB633F" w:rsidDel="003D27B8" w:rsidRDefault="004745A1" w:rsidP="004745A1">
      <w:pPr>
        <w:pStyle w:val="BodyText"/>
        <w:rPr>
          <w:del w:id="109" w:author="Carl Ollvik Aasa" w:date="2021-08-03T17:08:00Z"/>
          <w:rFonts w:eastAsia="FiraCode Nerd Font"/>
          <w:lang w:val="sv-SE"/>
        </w:rPr>
      </w:pPr>
      <w:del w:id="110" w:author="Carl Ollvik Aasa" w:date="2021-08-03T17:08:00Z">
        <w:r w:rsidRPr="00CB633F" w:rsidDel="003D27B8">
          <w:rPr>
            <w:rFonts w:eastAsia="FiraCode Nerd Font"/>
            <w:lang w:val="sv-SE"/>
          </w:rPr>
          <w:delText>Datorlingvistik</w:delText>
        </w:r>
        <w:r w:rsidR="002F29B3" w:rsidDel="003D27B8">
          <w:rPr>
            <w:rFonts w:eastAsia="FiraCode Nerd Font"/>
            <w:lang w:val="sv-SE"/>
          </w:rPr>
          <w:delText xml:space="preserve"> </w:delText>
        </w:r>
        <w:r w:rsidRPr="00CB633F" w:rsidDel="003D27B8">
          <w:rPr>
            <w:rFonts w:eastAsia="FiraCode Nerd Font"/>
            <w:lang w:val="sv-SE"/>
          </w:rPr>
          <w:delText xml:space="preserve">eller natural language processing (NLP), är ett forskningsfält som studerar hur datorer kan interagera med och bearbeta mänskligt språk, till exempel för informationsextrahering. Att hantera medicinska texter har länge varit ett mål inom datorlingvistik och mycket resurser har lagts på detta. </w:delText>
        </w:r>
      </w:del>
    </w:p>
    <w:p w14:paraId="79BF612D" w14:textId="1C704B6B" w:rsidR="004745A1" w:rsidRPr="00CB633F" w:rsidDel="003D27B8" w:rsidRDefault="004745A1" w:rsidP="004745A1">
      <w:pPr>
        <w:pStyle w:val="BodyText"/>
        <w:rPr>
          <w:del w:id="111" w:author="Carl Ollvik Aasa" w:date="2021-08-03T17:08:00Z"/>
          <w:rFonts w:eastAsia="FiraCode Nerd Font"/>
          <w:lang w:val="sv-SE"/>
        </w:rPr>
      </w:pPr>
      <w:del w:id="112" w:author="Carl Ollvik Aasa" w:date="2021-08-03T17:08:00Z">
        <w:r w:rsidRPr="00CB633F" w:rsidDel="003D27B8">
          <w:rPr>
            <w:rFonts w:eastAsia="FiraCode Nerd Font"/>
            <w:lang w:val="sv-SE"/>
          </w:rPr>
          <w:delText xml:space="preserve">Ett viktigt steg i biomedicinsk natural language processing (BioNLP) är att identifiera relevanta nyckelord, samt deras synonymer, så kallad named entity recognition (NER). T.ex. att hitta alla symptom. Det går även att leta efter kopplingar mellan nyckelfraserna. </w:delText>
        </w:r>
      </w:del>
    </w:p>
    <w:p w14:paraId="3DFFF51B" w14:textId="07F84CBF" w:rsidR="004745A1" w:rsidRPr="00CB633F" w:rsidDel="003D27B8" w:rsidRDefault="004745A1" w:rsidP="004745A1">
      <w:pPr>
        <w:pStyle w:val="BodyText"/>
        <w:rPr>
          <w:del w:id="113" w:author="Carl Ollvik Aasa" w:date="2021-08-03T17:08:00Z"/>
          <w:rFonts w:eastAsia="FiraCode Nerd Font"/>
          <w:lang w:val="sv-SE"/>
        </w:rPr>
      </w:pPr>
      <w:del w:id="114" w:author="Carl Ollvik Aasa" w:date="2021-08-03T17:08:00Z">
        <w:r w:rsidRPr="00CB633F" w:rsidDel="003D27B8">
          <w:rPr>
            <w:rFonts w:eastAsia="FiraCode Nerd Font"/>
            <w:lang w:val="sv-SE"/>
          </w:rPr>
          <w:delText xml:space="preserve">Ett sätt att angripa detta är att skriver regler eller listor med nyckelord som sedan kan användas av datorer för att hitta vissa typ av information. För att förstå svårigheterna med detta kan det vara bra med ett exempel. Nedan finns en påhittad text som skulle kunna varit skriven i en journalanteckning på en akutmottagning med negationer markerade i kursivt. </w:delText>
        </w:r>
      </w:del>
    </w:p>
    <w:p w14:paraId="1F6AED18" w14:textId="24EDAE61" w:rsidR="004745A1" w:rsidRPr="00CB633F" w:rsidDel="003D27B8" w:rsidRDefault="004745A1" w:rsidP="00A16BFA">
      <w:pPr>
        <w:pStyle w:val="BodyText"/>
        <w:ind w:left="1304"/>
        <w:rPr>
          <w:del w:id="115" w:author="Carl Ollvik Aasa" w:date="2021-08-03T17:08:00Z"/>
          <w:rFonts w:eastAsia="FiraCode Nerd Font"/>
          <w:lang w:val="sv-SE"/>
        </w:rPr>
      </w:pPr>
      <w:del w:id="116" w:author="Carl Ollvik Aasa" w:date="2021-08-03T17:08:00Z">
        <w:r w:rsidRPr="00CB633F" w:rsidDel="003D27B8">
          <w:rPr>
            <w:rFonts w:eastAsia="FiraCode Nerd Font"/>
            <w:lang w:val="sv-SE"/>
          </w:rPr>
          <w:delText>”</w:delText>
        </w:r>
        <w:r w:rsidRPr="00CB633F" w:rsidDel="003D27B8">
          <w:rPr>
            <w:rFonts w:eastAsia="FiraCode Nerd Font"/>
            <w:b/>
            <w:bCs/>
            <w:i/>
            <w:iCs/>
            <w:color w:val="00B0F0"/>
            <w:lang w:val="sv-SE"/>
          </w:rPr>
          <w:delText>Ingen</w:delText>
        </w:r>
        <w:r w:rsidRPr="00CB633F" w:rsidDel="003D27B8">
          <w:rPr>
            <w:rFonts w:eastAsia="FiraCode Nerd Font"/>
            <w:color w:val="00B0F0"/>
            <w:lang w:val="sv-SE"/>
          </w:rPr>
          <w:delText xml:space="preserve"> </w:delText>
        </w:r>
        <w:r w:rsidRPr="00CB633F" w:rsidDel="003D27B8">
          <w:rPr>
            <w:rFonts w:eastAsia="FiraCode Nerd Font"/>
            <w:lang w:val="sv-SE"/>
          </w:rPr>
          <w:delText xml:space="preserve">feber noterad, men </w:delText>
        </w:r>
        <w:r w:rsidRPr="00CB633F" w:rsidDel="003D27B8">
          <w:rPr>
            <w:rFonts w:eastAsia="FiraCode Nerd Font"/>
            <w:b/>
            <w:bCs/>
            <w:i/>
            <w:iCs/>
            <w:color w:val="00B0F0"/>
            <w:lang w:val="sv-SE"/>
          </w:rPr>
          <w:delText>ej</w:delText>
        </w:r>
        <w:r w:rsidRPr="00CB633F" w:rsidDel="003D27B8">
          <w:rPr>
            <w:rFonts w:eastAsia="FiraCode Nerd Font"/>
            <w:color w:val="00B0F0"/>
            <w:lang w:val="sv-SE"/>
          </w:rPr>
          <w:delText xml:space="preserve"> </w:delText>
        </w:r>
        <w:r w:rsidRPr="00CB633F" w:rsidDel="003D27B8">
          <w:rPr>
            <w:rFonts w:eastAsia="FiraCode Nerd Font"/>
            <w:lang w:val="sv-SE"/>
          </w:rPr>
          <w:delText xml:space="preserve">mätt tempen. Infektionsstatus </w:delText>
        </w:r>
        <w:r w:rsidRPr="00CB633F" w:rsidDel="003D27B8">
          <w:rPr>
            <w:rFonts w:eastAsia="FiraCode Nerd Font"/>
            <w:b/>
            <w:bCs/>
            <w:i/>
            <w:iCs/>
            <w:color w:val="00B0F0"/>
            <w:lang w:val="sv-SE"/>
          </w:rPr>
          <w:delText>o</w:delText>
        </w:r>
        <w:r w:rsidRPr="00CB633F" w:rsidDel="003D27B8">
          <w:rPr>
            <w:rFonts w:eastAsia="FiraCode Nerd Font"/>
            <w:lang w:val="sv-SE"/>
          </w:rPr>
          <w:delText>klart.”</w:delText>
        </w:r>
      </w:del>
    </w:p>
    <w:p w14:paraId="641674DA" w14:textId="04A39E44" w:rsidR="004745A1" w:rsidRPr="00CB633F" w:rsidDel="003D27B8" w:rsidRDefault="004745A1" w:rsidP="004745A1">
      <w:pPr>
        <w:pStyle w:val="BodyText"/>
        <w:rPr>
          <w:del w:id="117" w:author="Carl Ollvik Aasa" w:date="2021-08-03T17:08:00Z"/>
          <w:rFonts w:eastAsia="FiraCode Nerd Font"/>
          <w:lang w:val="sv-SE"/>
        </w:rPr>
      </w:pPr>
      <w:del w:id="118" w:author="Carl Ollvik Aasa" w:date="2021-08-03T17:08:00Z">
        <w:r w:rsidRPr="00CB633F" w:rsidDel="003D27B8">
          <w:rPr>
            <w:rFonts w:eastAsia="FiraCode Nerd Font"/>
            <w:lang w:val="sv-SE"/>
          </w:rPr>
          <w:delText xml:space="preserve">Att </w:delText>
        </w:r>
        <w:r w:rsidR="00D719C8" w:rsidDel="003D27B8">
          <w:rPr>
            <w:rFonts w:eastAsia="FiraCode Nerd Font"/>
            <w:lang w:val="sv-SE"/>
          </w:rPr>
          <w:delText>skriv</w:delText>
        </w:r>
        <w:r w:rsidR="002F29B3" w:rsidDel="003D27B8">
          <w:rPr>
            <w:rFonts w:eastAsia="FiraCode Nerd Font"/>
            <w:lang w:val="sv-SE"/>
          </w:rPr>
          <w:delText>a</w:delText>
        </w:r>
        <w:r w:rsidR="00D719C8" w:rsidDel="003D27B8">
          <w:rPr>
            <w:rFonts w:eastAsia="FiraCode Nerd Font"/>
            <w:lang w:val="sv-SE"/>
          </w:rPr>
          <w:delText xml:space="preserve"> regler </w:delText>
        </w:r>
        <w:r w:rsidR="002F29B3" w:rsidDel="003D27B8">
          <w:rPr>
            <w:rFonts w:eastAsia="FiraCode Nerd Font"/>
            <w:lang w:val="sv-SE"/>
          </w:rPr>
          <w:delText xml:space="preserve">för att </w:delText>
        </w:r>
        <w:r w:rsidR="00D719C8" w:rsidDel="003D27B8">
          <w:rPr>
            <w:rFonts w:eastAsia="FiraCode Nerd Font"/>
            <w:lang w:val="sv-SE"/>
          </w:rPr>
          <w:delText>extrahe</w:delText>
        </w:r>
        <w:r w:rsidR="002F29B3" w:rsidDel="003D27B8">
          <w:rPr>
            <w:rFonts w:eastAsia="FiraCode Nerd Font"/>
            <w:lang w:val="sv-SE"/>
          </w:rPr>
          <w:delText>ra</w:delText>
        </w:r>
        <w:r w:rsidR="00D719C8" w:rsidDel="003D27B8">
          <w:rPr>
            <w:rFonts w:eastAsia="FiraCode Nerd Font"/>
            <w:lang w:val="sv-SE"/>
          </w:rPr>
          <w:delText xml:space="preserve"> informationen i den meningen skulle kräva regler för hur feber relaterar till </w:delText>
        </w:r>
        <w:commentRangeStart w:id="119"/>
        <w:r w:rsidR="00D719C8" w:rsidDel="003D27B8">
          <w:rPr>
            <w:rFonts w:eastAsia="FiraCode Nerd Font"/>
            <w:lang w:val="sv-SE"/>
          </w:rPr>
          <w:delText>mätning</w:delText>
        </w:r>
        <w:r w:rsidR="002F29B3" w:rsidDel="003D27B8">
          <w:rPr>
            <w:rFonts w:eastAsia="FiraCode Nerd Font"/>
            <w:lang w:val="sv-SE"/>
          </w:rPr>
          <w:delText>, samt</w:delText>
        </w:r>
        <w:r w:rsidR="00D719C8" w:rsidDel="003D27B8">
          <w:rPr>
            <w:rFonts w:eastAsia="FiraCode Nerd Font"/>
            <w:lang w:val="sv-SE"/>
          </w:rPr>
          <w:delText xml:space="preserve"> </w:delText>
        </w:r>
        <w:r w:rsidR="002F29B3" w:rsidDel="003D27B8">
          <w:rPr>
            <w:rFonts w:eastAsia="FiraCode Nerd Font"/>
            <w:lang w:val="sv-SE"/>
          </w:rPr>
          <w:delText>en</w:delText>
        </w:r>
        <w:r w:rsidR="00D719C8" w:rsidDel="003D27B8">
          <w:rPr>
            <w:rFonts w:eastAsia="FiraCode Nerd Font"/>
            <w:lang w:val="sv-SE"/>
          </w:rPr>
          <w:delText xml:space="preserve"> </w:delText>
        </w:r>
        <w:commentRangeEnd w:id="119"/>
        <w:r w:rsidR="00D52DBA" w:rsidDel="003D27B8">
          <w:rPr>
            <w:rStyle w:val="CommentReference"/>
            <w:rFonts w:ascii="Calibri" w:eastAsia="Calibri" w:hAnsi="Calibri"/>
            <w:color w:val="auto"/>
            <w:spacing w:val="0"/>
            <w:kern w:val="0"/>
            <w:lang w:val="en-GB"/>
          </w:rPr>
          <w:commentReference w:id="119"/>
        </w:r>
        <w:r w:rsidR="00D719C8" w:rsidDel="003D27B8">
          <w:rPr>
            <w:rFonts w:eastAsia="FiraCode Nerd Font"/>
            <w:lang w:val="sv-SE"/>
          </w:rPr>
          <w:delText>förståelse för slangord som ”tempen”. Hantering av betydelsen av klart i sammanhang med infektionsstatus, kontra till exempel väder; samt hantera den sammandragna negationen med ”o” som prefix osv. Att h</w:delText>
        </w:r>
        <w:r w:rsidRPr="00CB633F" w:rsidDel="003D27B8">
          <w:rPr>
            <w:rFonts w:eastAsia="FiraCode Nerd Font"/>
            <w:lang w:val="sv-SE"/>
          </w:rPr>
          <w:delText>itta regler för att känna igen alla möjliga mönster blir snabbt ohanterligt. På liknande sätt kan stavfel eller variation i förkortningar förvirra en dator.</w:delText>
        </w:r>
      </w:del>
    </w:p>
    <w:p w14:paraId="4C8DC5CE" w14:textId="32E3C8EE" w:rsidR="004745A1" w:rsidRPr="00CB633F" w:rsidDel="003D27B8" w:rsidRDefault="004745A1" w:rsidP="004745A1">
      <w:pPr>
        <w:pStyle w:val="BodyText"/>
        <w:rPr>
          <w:del w:id="120" w:author="Carl Ollvik Aasa" w:date="2021-08-03T17:08:00Z"/>
          <w:rFonts w:eastAsia="FiraCode Nerd Font"/>
          <w:lang w:val="sv-SE"/>
        </w:rPr>
      </w:pPr>
      <w:del w:id="121" w:author="Carl Ollvik Aasa" w:date="2021-08-03T17:08:00Z">
        <w:r w:rsidRPr="00CB633F" w:rsidDel="003D27B8">
          <w:rPr>
            <w:rFonts w:eastAsia="FiraCode Nerd Font"/>
            <w:lang w:val="sv-SE"/>
          </w:rPr>
          <w:delText xml:space="preserve">På senare tid använder man därför ofta maskininlärning (ML) i stället. Här börjar man i andra änden. Genom att förse en dator med många exempel kan den själv hitta vilka regler passar bäst och ”lära” sig. Begränsande faktorn är att skapa dessa exempel, alltså </w:delText>
        </w:r>
        <w:r w:rsidR="00142292" w:rsidRPr="00CB633F" w:rsidDel="003D27B8">
          <w:rPr>
            <w:rFonts w:eastAsia="FiraCode Nerd Font"/>
            <w:lang w:val="sv-SE"/>
          </w:rPr>
          <w:delText>till exempel</w:delText>
        </w:r>
        <w:r w:rsidRPr="00CB633F" w:rsidDel="003D27B8">
          <w:rPr>
            <w:rFonts w:eastAsia="FiraCode Nerd Font"/>
            <w:lang w:val="sv-SE"/>
          </w:rPr>
          <w:delText xml:space="preserve"> markera alla nyckelord i stora mängder text. En del arbete för att ta fram maskininlärningsmetoder har redan gjorts på medicinsk engelska, men de nya teknologiska utvecklingarna har inte överförts för medicinsk svenska än. Detta begränsar möjligheten att använda teknologin i Sverige. </w:delText>
        </w:r>
      </w:del>
    </w:p>
    <w:p w14:paraId="75EA5E47" w14:textId="45114AF0" w:rsidR="004745A1" w:rsidRPr="00CB633F" w:rsidDel="003D27B8" w:rsidRDefault="004745A1" w:rsidP="004745A1">
      <w:pPr>
        <w:pStyle w:val="BodyText"/>
        <w:rPr>
          <w:del w:id="122" w:author="Carl Ollvik Aasa" w:date="2021-08-03T17:08:00Z"/>
          <w:rFonts w:eastAsia="FiraCode Nerd Font"/>
          <w:shd w:val="clear" w:color="auto" w:fill="FAF9F8"/>
          <w:lang w:val="sv-SE"/>
        </w:rPr>
      </w:pPr>
      <w:commentRangeStart w:id="123"/>
      <w:del w:id="124" w:author="Carl Ollvik Aasa" w:date="2021-08-03T17:08:00Z">
        <w:r w:rsidRPr="00CB633F" w:rsidDel="003D27B8">
          <w:rPr>
            <w:rFonts w:eastAsia="FiraCode Nerd Font"/>
            <w:lang w:val="sv-SE"/>
          </w:rPr>
          <w:delText xml:space="preserve">Detta projekt är första stegen för att utveckla moderna språkanalysverktyg för medicinsk </w:delText>
        </w:r>
        <w:r w:rsidR="00142292" w:rsidRPr="00CB633F" w:rsidDel="003D27B8">
          <w:rPr>
            <w:rFonts w:eastAsia="FiraCode Nerd Font"/>
            <w:lang w:val="sv-SE"/>
          </w:rPr>
          <w:delText>svenska</w:delText>
        </w:r>
        <w:r w:rsidRPr="00CB633F" w:rsidDel="003D27B8">
          <w:rPr>
            <w:rFonts w:eastAsia="FiraCode Nerd Font"/>
            <w:lang w:val="sv-SE"/>
          </w:rPr>
          <w:delText>. Det skapas metoder för att markera nyckelord för symptomer, sjukdomstecken och negationer, och ett internetverktyg för att samla in markerad text från frivilliga läkare. Jag utvecklar även ett preliminärt verktyg som använder både maskininlärning, reglor och nyckelordlistor för att extrahera information från medicinska texter.</w:delText>
        </w:r>
        <w:commentRangeEnd w:id="123"/>
        <w:r w:rsidR="00D52DBA" w:rsidDel="003D27B8">
          <w:rPr>
            <w:rStyle w:val="CommentReference"/>
            <w:rFonts w:ascii="Calibri" w:eastAsia="Calibri" w:hAnsi="Calibri"/>
            <w:color w:val="auto"/>
            <w:spacing w:val="0"/>
            <w:kern w:val="0"/>
            <w:lang w:val="en-GB"/>
          </w:rPr>
          <w:commentReference w:id="123"/>
        </w:r>
      </w:del>
    </w:p>
    <w:p w14:paraId="4EE28253" w14:textId="14B5BB3E" w:rsidR="008A5744" w:rsidRPr="00CF08B7" w:rsidRDefault="008A5744" w:rsidP="000E2C64">
      <w:pPr>
        <w:pStyle w:val="BodyText"/>
        <w:rPr>
          <w:shd w:val="clear" w:color="auto" w:fill="FFFFFF"/>
          <w:lang w:val="sv-SE"/>
        </w:rPr>
        <w:sectPr w:rsidR="008A5744" w:rsidRPr="00CF08B7" w:rsidSect="0050652D">
          <w:footerReference w:type="default" r:id="rId22"/>
          <w:type w:val="continuous"/>
          <w:pgSz w:w="11906" w:h="16838" w:code="9"/>
          <w:pgMar w:top="1418" w:right="1418" w:bottom="2041" w:left="1418" w:header="709" w:footer="709" w:gutter="0"/>
          <w:pgNumType w:chapStyle="1"/>
          <w:cols w:num="2" w:space="227"/>
          <w:titlePg/>
          <w:docGrid w:linePitch="360"/>
        </w:sectPr>
      </w:pPr>
    </w:p>
    <w:p w14:paraId="5019D1E0" w14:textId="6FE0C431" w:rsidR="00E10A3E" w:rsidRPr="00716FDE" w:rsidRDefault="00A1123A" w:rsidP="002C3412">
      <w:pPr>
        <w:pStyle w:val="Heading1"/>
        <w:rPr>
          <w:bCs/>
        </w:rPr>
      </w:pPr>
      <w:bookmarkStart w:id="125" w:name="_Toc73419039"/>
      <w:bookmarkStart w:id="126" w:name="_Toc73791774"/>
      <w:del w:id="127" w:author="Carl Ollvik Aasa" w:date="2021-08-03T16:51:00Z">
        <w:r w:rsidRPr="0071111F" w:rsidDel="00EC7297">
          <w:rPr>
            <w:bCs/>
          </w:rPr>
          <w:delText>Introduction</w:delText>
        </w:r>
      </w:del>
      <w:bookmarkEnd w:id="125"/>
      <w:bookmarkEnd w:id="126"/>
      <w:ins w:id="128" w:author="Carl Ollvik Aasa" w:date="2021-08-03T16:51:00Z">
        <w:r w:rsidR="00EC7297" w:rsidRPr="00716FDE">
          <w:rPr>
            <w:bCs/>
          </w:rPr>
          <w:t>INTRODUCTION</w:t>
        </w:r>
      </w:ins>
    </w:p>
    <w:p w14:paraId="02F4E59D" w14:textId="1DB6C00E" w:rsidR="00E731C7" w:rsidRDefault="00810E39" w:rsidP="003D3699">
      <w:pPr>
        <w:pStyle w:val="FirstParagraph"/>
        <w:rPr>
          <w:ins w:id="129" w:author="Carl Ollvik Aasa" w:date="2021-08-04T12:02:00Z"/>
        </w:rPr>
      </w:pPr>
      <w:bookmarkStart w:id="130" w:name="Purpose_and_aim"/>
      <w:bookmarkStart w:id="131" w:name="Survey_of_the_field"/>
      <w:bookmarkStart w:id="132" w:name="Definitions"/>
      <w:bookmarkEnd w:id="130"/>
      <w:bookmarkEnd w:id="131"/>
      <w:bookmarkEnd w:id="132"/>
      <w:r>
        <w:t>Records of the medical care given to patient</w:t>
      </w:r>
      <w:r w:rsidR="003E77F9">
        <w:t>s</w:t>
      </w:r>
      <w:r>
        <w:t xml:space="preserve">, </w:t>
      </w:r>
      <w:r w:rsidR="003E77F9">
        <w:t xml:space="preserve">called </w:t>
      </w:r>
      <w:r w:rsidR="003E77F9" w:rsidRPr="00E15BD4">
        <w:rPr>
          <w:i/>
          <w:iCs/>
        </w:rPr>
        <w:t>health records</w:t>
      </w:r>
      <w:r w:rsidR="000C4AE8">
        <w:t xml:space="preserve"> or</w:t>
      </w:r>
      <w:r w:rsidR="003E77F9">
        <w:t xml:space="preserve"> </w:t>
      </w:r>
      <w:r w:rsidR="003E77F9" w:rsidRPr="00E15BD4">
        <w:rPr>
          <w:i/>
          <w:iCs/>
        </w:rPr>
        <w:t>medical charts</w:t>
      </w:r>
      <w:r w:rsidR="003E77F9">
        <w:t xml:space="preserve"> along with other term</w:t>
      </w:r>
      <w:r w:rsidR="00E55F18">
        <w:t>s</w:t>
      </w:r>
      <w:r w:rsidR="003E77F9">
        <w:t xml:space="preserve">, </w:t>
      </w:r>
      <w:r w:rsidR="009C72F7" w:rsidRPr="00342162">
        <w:t>contain</w:t>
      </w:r>
      <w:r w:rsidR="009C72F7" w:rsidRPr="00E037D7">
        <w:t xml:space="preserve"> a wealth of </w:t>
      </w:r>
      <w:del w:id="133" w:author="Carl Ollvik" w:date="2021-08-02T17:25:00Z">
        <w:r w:rsidR="009C72F7" w:rsidDel="003E77F9">
          <w:delText xml:space="preserve">medical </w:delText>
        </w:r>
      </w:del>
      <w:r w:rsidR="009C72F7">
        <w:t>information</w:t>
      </w:r>
      <w:ins w:id="134" w:author="Carl Ollvik" w:date="2021-08-02T17:23:00Z">
        <w:r w:rsidR="003E77F9">
          <w:t xml:space="preserve">. </w:t>
        </w:r>
      </w:ins>
      <w:del w:id="135" w:author="Carl Ollvik" w:date="2021-08-02T17:23:00Z">
        <w:r w:rsidR="009C72F7" w:rsidDel="003E77F9">
          <w:delText xml:space="preserve"> such as </w:delText>
        </w:r>
      </w:del>
      <w:ins w:id="136" w:author="Carl Ollvik" w:date="2021-08-02T17:23:00Z">
        <w:r w:rsidR="003E77F9">
          <w:t xml:space="preserve">In them are </w:t>
        </w:r>
      </w:ins>
      <w:ins w:id="137" w:author="Carl Ollvik" w:date="2021-08-02T17:26:00Z">
        <w:r w:rsidR="00FE635B">
          <w:t xml:space="preserve">patients’ </w:t>
        </w:r>
      </w:ins>
      <w:ins w:id="138" w:author="Carl Ollvik" w:date="2021-08-02T17:27:00Z">
        <w:r w:rsidR="00E55F18">
          <w:t xml:space="preserve">subjective </w:t>
        </w:r>
      </w:ins>
      <w:ins w:id="139" w:author="Carl Ollvik Aasa" w:date="2021-08-04T11:32:00Z">
        <w:r w:rsidR="000E3A90">
          <w:t xml:space="preserve">symptom </w:t>
        </w:r>
      </w:ins>
      <w:ins w:id="140" w:author="Carl Ollvik" w:date="2021-08-02T17:25:00Z">
        <w:r w:rsidR="00FE635B">
          <w:t>description</w:t>
        </w:r>
      </w:ins>
      <w:ins w:id="141" w:author="Carl Ollvik" w:date="2021-08-02T17:26:00Z">
        <w:r w:rsidR="00FE635B">
          <w:t>s</w:t>
        </w:r>
      </w:ins>
      <w:ins w:id="142" w:author="Carl Ollvik" w:date="2021-08-02T17:25:00Z">
        <w:del w:id="143" w:author="Carl Ollvik Aasa" w:date="2021-08-04T11:32:00Z">
          <w:r w:rsidR="00FE635B" w:rsidDel="000E3A90">
            <w:delText xml:space="preserve"> of</w:delText>
          </w:r>
        </w:del>
      </w:ins>
      <w:ins w:id="144" w:author="Carl Ollvik" w:date="2021-08-02T17:29:00Z">
        <w:del w:id="145" w:author="Carl Ollvik Aasa" w:date="2021-08-03T20:50:00Z">
          <w:r w:rsidR="00DE4304" w:rsidDel="00374B5C">
            <w:delText xml:space="preserve"> their</w:delText>
          </w:r>
        </w:del>
      </w:ins>
      <w:ins w:id="146" w:author="Carl Ollvik" w:date="2021-08-02T17:25:00Z">
        <w:del w:id="147" w:author="Carl Ollvik Aasa" w:date="2021-08-03T20:50:00Z">
          <w:r w:rsidR="00FE635B" w:rsidDel="00374B5C">
            <w:delText xml:space="preserve"> </w:delText>
          </w:r>
        </w:del>
      </w:ins>
      <w:ins w:id="148" w:author="Carl Ollvik" w:date="2021-08-02T17:27:00Z">
        <w:del w:id="149" w:author="Carl Ollvik Aasa" w:date="2021-08-03T20:50:00Z">
          <w:r w:rsidR="00E55F18" w:rsidDel="00374B5C">
            <w:delText xml:space="preserve">experience, </w:delText>
          </w:r>
        </w:del>
      </w:ins>
      <w:del w:id="150" w:author="Carl Ollvik Aasa" w:date="2021-08-03T20:50:00Z">
        <w:r w:rsidR="009C72F7" w:rsidRPr="00DE4304" w:rsidDel="00374B5C">
          <w:rPr>
            <w:b/>
            <w:bCs/>
            <w:rPrChange w:id="151" w:author="Carl Ollvik" w:date="2021-08-02T17:29:00Z">
              <w:rPr/>
            </w:rPrChange>
          </w:rPr>
          <w:delText>symptom</w:delText>
        </w:r>
      </w:del>
      <w:ins w:id="152" w:author="Carl Ollvik" w:date="2021-08-02T17:25:00Z">
        <w:del w:id="153" w:author="Carl Ollvik Aasa" w:date="2021-08-03T20:50:00Z">
          <w:r w:rsidR="00FE635B" w:rsidRPr="00DE4304" w:rsidDel="00374B5C">
            <w:rPr>
              <w:b/>
              <w:bCs/>
              <w:rPrChange w:id="154" w:author="Carl Ollvik" w:date="2021-08-02T17:29:00Z">
                <w:rPr/>
              </w:rPrChange>
            </w:rPr>
            <w:delText>s</w:delText>
          </w:r>
        </w:del>
      </w:ins>
      <w:del w:id="155" w:author="Carl Ollvik Aasa" w:date="2021-08-03T20:50:00Z">
        <w:r w:rsidR="009C72F7" w:rsidDel="00374B5C">
          <w:delText xml:space="preserve"> </w:delText>
        </w:r>
      </w:del>
      <w:del w:id="156" w:author="Carl Ollvik" w:date="2021-08-02T17:25:00Z">
        <w:r w:rsidR="009C72F7" w:rsidDel="00FE635B">
          <w:delText>descriptions</w:delText>
        </w:r>
      </w:del>
      <w:r w:rsidR="009C72F7">
        <w:t>,</w:t>
      </w:r>
      <w:del w:id="157" w:author="Carl Ollvik" w:date="2021-08-02T17:28:00Z">
        <w:r w:rsidR="009C72F7" w:rsidDel="00DE4304">
          <w:delText xml:space="preserve"> </w:delText>
        </w:r>
      </w:del>
      <w:ins w:id="158" w:author="Carl Ollvik" w:date="2021-08-02T17:28:00Z">
        <w:r w:rsidR="00DE4304">
          <w:t xml:space="preserve"> </w:t>
        </w:r>
      </w:ins>
      <w:ins w:id="159" w:author="Carl Ollvik Aasa" w:date="2021-08-03T20:51:00Z">
        <w:r w:rsidR="00374B5C" w:rsidRPr="00374B5C">
          <w:rPr>
            <w:rPrChange w:id="160" w:author="Carl Ollvik Aasa" w:date="2021-08-03T20:51:00Z">
              <w:rPr>
                <w:b/>
                <w:bCs/>
              </w:rPr>
            </w:rPrChange>
          </w:rPr>
          <w:t>findings</w:t>
        </w:r>
        <w:r w:rsidR="00374B5C" w:rsidDel="00374B5C">
          <w:t xml:space="preserve"> </w:t>
        </w:r>
      </w:ins>
      <w:ins w:id="161" w:author="Carl Ollvik" w:date="2021-08-02T17:30:00Z">
        <w:del w:id="162" w:author="Carl Ollvik Aasa" w:date="2021-08-03T20:51:00Z">
          <w:r w:rsidR="00DE4304" w:rsidDel="00374B5C">
            <w:delText xml:space="preserve">information </w:delText>
          </w:r>
        </w:del>
        <w:r w:rsidR="00DE4304">
          <w:t xml:space="preserve">yielded from medical </w:t>
        </w:r>
      </w:ins>
      <w:r w:rsidR="009C72F7">
        <w:t>examination</w:t>
      </w:r>
      <w:ins w:id="163" w:author="Carl Ollvik" w:date="2021-08-02T17:30:00Z">
        <w:r w:rsidR="00DE4304">
          <w:t xml:space="preserve"> and tests</w:t>
        </w:r>
      </w:ins>
      <w:ins w:id="164" w:author="Carl Ollvik" w:date="2021-08-02T17:31:00Z">
        <w:r w:rsidR="00493623">
          <w:t xml:space="preserve"> done by medical personnel</w:t>
        </w:r>
      </w:ins>
      <w:ins w:id="165" w:author="Carl Ollvik" w:date="2021-08-02T17:30:00Z">
        <w:del w:id="166" w:author="Carl Ollvik Aasa" w:date="2021-08-03T20:51:00Z">
          <w:r w:rsidR="00DE4304" w:rsidDel="00374B5C">
            <w:delText>,</w:delText>
          </w:r>
        </w:del>
      </w:ins>
      <w:del w:id="167" w:author="Carl Ollvik Aasa" w:date="2021-08-03T20:51:00Z">
        <w:r w:rsidR="009C72F7" w:rsidDel="00374B5C">
          <w:delText xml:space="preserve"> </w:delText>
        </w:r>
        <w:r w:rsidR="009C72F7" w:rsidRPr="00DE4304" w:rsidDel="00374B5C">
          <w:rPr>
            <w:b/>
            <w:bCs/>
            <w:rPrChange w:id="168" w:author="Carl Ollvik" w:date="2021-08-02T17:30:00Z">
              <w:rPr/>
            </w:rPrChange>
          </w:rPr>
          <w:delText>findings</w:delText>
        </w:r>
      </w:del>
      <w:ins w:id="169" w:author="Carl Ollvik" w:date="2021-08-02T17:30:00Z">
        <w:r w:rsidR="009674E8">
          <w:t xml:space="preserve">, </w:t>
        </w:r>
      </w:ins>
      <w:ins w:id="170" w:author="Carl Ollvik" w:date="2021-08-02T17:32:00Z">
        <w:r w:rsidR="00C542FB">
          <w:t xml:space="preserve">diagnoses and </w:t>
        </w:r>
      </w:ins>
      <w:del w:id="171" w:author="Carl Ollvik" w:date="2021-08-02T17:30:00Z">
        <w:r w:rsidR="009C72F7" w:rsidDel="009674E8">
          <w:delText>,</w:delText>
        </w:r>
      </w:del>
      <w:del w:id="172" w:author="Carl Ollvik" w:date="2021-08-02T17:32:00Z">
        <w:r w:rsidR="009C72F7" w:rsidDel="00C542FB">
          <w:delText xml:space="preserve"> </w:delText>
        </w:r>
      </w:del>
      <w:r w:rsidR="009C72F7">
        <w:t>diagnostic reasoning</w:t>
      </w:r>
      <w:ins w:id="173" w:author="Carl Ollvik" w:date="2021-08-02T17:32:00Z">
        <w:r w:rsidR="00C542FB">
          <w:t>, treatments</w:t>
        </w:r>
      </w:ins>
      <w:ins w:id="174" w:author="Carl Ollvik" w:date="2021-08-02T17:33:00Z">
        <w:r w:rsidR="00811C9B">
          <w:t>, drug administration</w:t>
        </w:r>
      </w:ins>
      <w:del w:id="175" w:author="Carl Ollvik" w:date="2021-08-02T17:31:00Z">
        <w:r w:rsidR="009C72F7" w:rsidDel="009674E8">
          <w:delText>s</w:delText>
        </w:r>
      </w:del>
      <w:ins w:id="176" w:author="Carl Ollvik" w:date="2021-08-02T17:33:00Z">
        <w:r w:rsidR="00811C9B">
          <w:t xml:space="preserve">, </w:t>
        </w:r>
      </w:ins>
      <w:ins w:id="177" w:author="Carl Ollvik" w:date="2021-08-02T17:34:00Z">
        <w:r w:rsidR="00811C9B">
          <w:t>a</w:t>
        </w:r>
      </w:ins>
      <w:ins w:id="178" w:author="Carl Ollvik" w:date="2021-08-02T17:33:00Z">
        <w:r w:rsidR="00A60C5C">
          <w:t xml:space="preserve">dverse </w:t>
        </w:r>
      </w:ins>
      <w:ins w:id="179" w:author="Carl Ollvik" w:date="2021-08-02T17:34:00Z">
        <w:r w:rsidR="00811C9B">
          <w:t>effects</w:t>
        </w:r>
      </w:ins>
      <w:ins w:id="180" w:author="Carl Ollvik" w:date="2021-08-02T17:50:00Z">
        <w:r w:rsidR="0095009F">
          <w:t xml:space="preserve"> and more</w:t>
        </w:r>
      </w:ins>
      <w:ins w:id="181" w:author="Carl Ollvik" w:date="2021-08-02T17:34:00Z">
        <w:r w:rsidR="00811C9B">
          <w:t>.</w:t>
        </w:r>
      </w:ins>
      <w:ins w:id="182" w:author="Carl Ollvik" w:date="2021-08-02T17:41:00Z">
        <w:r w:rsidR="0068179E">
          <w:t xml:space="preserve"> T</w:t>
        </w:r>
      </w:ins>
      <w:ins w:id="183" w:author="Carl Ollvik" w:date="2021-08-02T17:50:00Z">
        <w:r w:rsidR="0095009F">
          <w:t xml:space="preserve">heir </w:t>
        </w:r>
      </w:ins>
      <w:ins w:id="184" w:author="Carl Ollvik" w:date="2021-08-02T17:46:00Z">
        <w:r w:rsidR="0033527A">
          <w:t xml:space="preserve">primary purpose </w:t>
        </w:r>
      </w:ins>
      <w:ins w:id="185" w:author="Carl Ollvik" w:date="2021-08-02T17:50:00Z">
        <w:r w:rsidR="0095009F">
          <w:t xml:space="preserve">is </w:t>
        </w:r>
      </w:ins>
      <w:ins w:id="186" w:author="Carl Ollvik" w:date="2021-08-02T17:42:00Z">
        <w:r w:rsidR="006B3814">
          <w:t>a</w:t>
        </w:r>
      </w:ins>
      <w:ins w:id="187" w:author="Carl Ollvik" w:date="2021-08-02T17:43:00Z">
        <w:r w:rsidR="006B3814">
          <w:t>s a tool in the daily work of medical personnel</w:t>
        </w:r>
      </w:ins>
      <w:ins w:id="188" w:author="Carl Ollvik Aasa" w:date="2021-08-03T10:42:00Z">
        <w:r w:rsidR="00CA0054">
          <w:t xml:space="preserve"> caring for a patient</w:t>
        </w:r>
      </w:ins>
      <w:ins w:id="189" w:author="Carl Ollvik Aasa" w:date="2021-08-03T10:39:00Z">
        <w:r w:rsidR="007D44B9">
          <w:t xml:space="preserve">, </w:t>
        </w:r>
      </w:ins>
      <w:ins w:id="190" w:author="Carl Ollvik Aasa" w:date="2021-08-03T10:41:00Z">
        <w:r w:rsidR="00FE63B8">
          <w:t xml:space="preserve">but </w:t>
        </w:r>
      </w:ins>
      <w:ins w:id="191" w:author="Carl Ollvik" w:date="2021-08-02T18:03:00Z">
        <w:del w:id="192" w:author="Carl Ollvik Aasa" w:date="2021-08-03T10:39:00Z">
          <w:r w:rsidR="00160E8E" w:rsidDel="007D44B9">
            <w:delText xml:space="preserve">, but </w:delText>
          </w:r>
        </w:del>
      </w:ins>
      <w:del w:id="193" w:author="Carl Ollvik Aasa" w:date="2021-08-03T10:39:00Z">
        <w:r w:rsidR="009C72F7" w:rsidDel="007D44B9">
          <w:delText xml:space="preserve">. </w:delText>
        </w:r>
      </w:del>
      <w:ins w:id="194" w:author="Carl Ollvik" w:date="2021-08-02T18:03:00Z">
        <w:del w:id="195" w:author="Carl Ollvik Aasa" w:date="2021-08-03T10:39:00Z">
          <w:r w:rsidR="00160E8E" w:rsidDel="007D44B9">
            <w:delText xml:space="preserve">the </w:delText>
          </w:r>
        </w:del>
      </w:ins>
      <w:ins w:id="196" w:author="Carl Ollvik" w:date="2021-08-02T17:34:00Z">
        <w:del w:id="197" w:author="Carl Ollvik Aasa" w:date="2021-08-03T10:39:00Z">
          <w:r w:rsidR="003B0777" w:rsidDel="007D44B9">
            <w:delText>data</w:delText>
          </w:r>
          <w:r w:rsidR="0053435B" w:rsidDel="007D44B9">
            <w:delText xml:space="preserve"> is rarely</w:delText>
          </w:r>
          <w:r w:rsidR="004A6699" w:rsidDel="007D44B9">
            <w:delText xml:space="preserve"> used for secondary </w:delText>
          </w:r>
        </w:del>
      </w:ins>
      <w:ins w:id="198" w:author="Carl Ollvik" w:date="2021-08-02T17:48:00Z">
        <w:del w:id="199" w:author="Carl Ollvik Aasa" w:date="2021-08-03T10:39:00Z">
          <w:r w:rsidR="00191BBD" w:rsidDel="007D44B9">
            <w:delText>purposes</w:delText>
          </w:r>
        </w:del>
      </w:ins>
      <w:ins w:id="200" w:author="Carl Ollvik" w:date="2021-08-02T18:03:00Z">
        <w:del w:id="201" w:author="Carl Ollvik Aasa" w:date="2021-08-03T10:39:00Z">
          <w:r w:rsidR="00D451FC" w:rsidDel="007D44B9">
            <w:delText xml:space="preserve">, </w:delText>
          </w:r>
        </w:del>
      </w:ins>
      <w:ins w:id="202" w:author="Carl Ollvik" w:date="2021-08-02T17:49:00Z">
        <w:del w:id="203" w:author="Carl Ollvik Aasa" w:date="2021-08-03T10:39:00Z">
          <w:r w:rsidR="00C138D2" w:rsidDel="007D44B9">
            <w:delText xml:space="preserve">even as </w:delText>
          </w:r>
        </w:del>
      </w:ins>
      <w:ins w:id="204" w:author="Carl Ollvik" w:date="2021-08-02T17:53:00Z">
        <w:r w:rsidR="0045157A">
          <w:t xml:space="preserve">the information </w:t>
        </w:r>
      </w:ins>
      <w:ins w:id="205" w:author="Carl Ollvik Aasa" w:date="2021-08-03T10:49:00Z">
        <w:r w:rsidR="0056212B">
          <w:t xml:space="preserve">they contain </w:t>
        </w:r>
      </w:ins>
      <w:ins w:id="206" w:author="Carl Ollvik" w:date="2021-08-02T17:53:00Z">
        <w:del w:id="207" w:author="Carl Ollvik Aasa" w:date="2021-08-04T11:32:00Z">
          <w:r w:rsidR="0045157A" w:rsidDel="003A079A">
            <w:delText xml:space="preserve">could </w:delText>
          </w:r>
        </w:del>
      </w:ins>
      <w:ins w:id="208" w:author="Carl Ollvik Aasa" w:date="2021-08-04T11:32:00Z">
        <w:r w:rsidR="003A079A">
          <w:t xml:space="preserve">can </w:t>
        </w:r>
      </w:ins>
      <w:ins w:id="209" w:author="Carl Ollvik Aasa" w:date="2021-08-03T10:41:00Z">
        <w:r w:rsidR="00FE63B8">
          <w:t>also</w:t>
        </w:r>
      </w:ins>
      <w:ins w:id="210" w:author="Carl Ollvik Aasa" w:date="2021-08-03T10:40:00Z">
        <w:r w:rsidR="001401FE">
          <w:t xml:space="preserve"> </w:t>
        </w:r>
      </w:ins>
      <w:ins w:id="211" w:author="Carl Ollvik Aasa" w:date="2021-08-03T10:48:00Z">
        <w:r w:rsidR="00D807A8">
          <w:t xml:space="preserve">have </w:t>
        </w:r>
      </w:ins>
      <w:ins w:id="212" w:author="Carl Ollvik Aasa" w:date="2021-08-03T10:49:00Z">
        <w:r w:rsidR="00D807A8">
          <w:t xml:space="preserve">secondary </w:t>
        </w:r>
      </w:ins>
      <w:ins w:id="213" w:author="Carl Ollvik Aasa" w:date="2021-08-03T10:52:00Z">
        <w:r w:rsidR="00CE77AD">
          <w:t xml:space="preserve">utility </w:t>
        </w:r>
      </w:ins>
      <w:ins w:id="214" w:author="Carl Ollvik Aasa" w:date="2021-08-03T10:51:00Z">
        <w:r w:rsidR="00C77DDB">
          <w:t>in i</w:t>
        </w:r>
      </w:ins>
      <w:ins w:id="215" w:author="Carl Ollvik" w:date="2021-08-02T17:53:00Z">
        <w:del w:id="216" w:author="Carl Ollvik Aasa" w:date="2021-08-03T10:51:00Z">
          <w:r w:rsidR="0045157A" w:rsidDel="00C77DDB">
            <w:delText>i</w:delText>
          </w:r>
        </w:del>
        <w:r w:rsidR="0045157A">
          <w:t>mprov</w:t>
        </w:r>
      </w:ins>
      <w:ins w:id="217" w:author="Carl Ollvik Aasa" w:date="2021-08-03T10:51:00Z">
        <w:r w:rsidR="00C77DDB">
          <w:t>ing</w:t>
        </w:r>
      </w:ins>
      <w:ins w:id="218" w:author="Carl Ollvik" w:date="2021-08-02T17:53:00Z">
        <w:del w:id="219" w:author="Carl Ollvik Aasa" w:date="2021-08-03T10:51:00Z">
          <w:r w:rsidR="0045157A" w:rsidDel="00C77DDB">
            <w:delText>e</w:delText>
          </w:r>
        </w:del>
        <w:r w:rsidR="0045157A">
          <w:t xml:space="preserve"> </w:t>
        </w:r>
      </w:ins>
      <w:ins w:id="220" w:author="Carl Ollvik" w:date="2021-08-02T17:54:00Z">
        <w:r w:rsidR="00B53233">
          <w:t xml:space="preserve">care </w:t>
        </w:r>
      </w:ins>
      <w:ins w:id="221" w:author="Carl Ollvik" w:date="2021-08-02T17:53:00Z">
        <w:r w:rsidR="0045157A">
          <w:t xml:space="preserve">for other patients, </w:t>
        </w:r>
      </w:ins>
      <w:ins w:id="222" w:author="Carl Ollvik" w:date="2021-08-02T18:04:00Z">
        <w:r w:rsidR="005D5B98">
          <w:t>be used for</w:t>
        </w:r>
      </w:ins>
      <w:ins w:id="223" w:author="Carl Ollvik" w:date="2021-08-02T17:54:00Z">
        <w:r w:rsidR="00B53233">
          <w:t xml:space="preserve"> prioritizatio</w:t>
        </w:r>
      </w:ins>
      <w:ins w:id="224" w:author="Carl Ollvik" w:date="2021-08-02T17:55:00Z">
        <w:r w:rsidR="00B53233">
          <w:t xml:space="preserve">n and </w:t>
        </w:r>
        <w:r w:rsidR="00754122">
          <w:t xml:space="preserve">structuring </w:t>
        </w:r>
      </w:ins>
      <w:ins w:id="225" w:author="Carl Ollvik" w:date="2021-08-02T17:58:00Z">
        <w:r w:rsidR="0023510B">
          <w:t>for</w:t>
        </w:r>
      </w:ins>
      <w:ins w:id="226" w:author="Carl Ollvik" w:date="2021-08-02T17:55:00Z">
        <w:r w:rsidR="00754122">
          <w:t xml:space="preserve"> health care systems and policies</w:t>
        </w:r>
      </w:ins>
      <w:ins w:id="227" w:author="Carl Ollvik" w:date="2021-08-02T18:01:00Z">
        <w:r w:rsidR="00444643">
          <w:t>,</w:t>
        </w:r>
      </w:ins>
      <w:ins w:id="228" w:author="Carl Ollvik" w:date="2021-08-02T17:56:00Z">
        <w:r w:rsidR="003061A2">
          <w:t xml:space="preserve"> as well </w:t>
        </w:r>
      </w:ins>
      <w:ins w:id="229" w:author="Carl Ollvik" w:date="2021-08-02T18:04:00Z">
        <w:r w:rsidR="005D5B98">
          <w:t xml:space="preserve">as </w:t>
        </w:r>
      </w:ins>
      <w:ins w:id="230" w:author="Carl Ollvik" w:date="2021-08-02T18:01:00Z">
        <w:r w:rsidR="001A57BE">
          <w:t xml:space="preserve">for </w:t>
        </w:r>
      </w:ins>
      <w:ins w:id="231" w:author="Carl Ollvik" w:date="2021-08-02T17:56:00Z">
        <w:r w:rsidR="004F28FD">
          <w:t>various</w:t>
        </w:r>
        <w:r w:rsidR="003061A2">
          <w:t xml:space="preserve"> </w:t>
        </w:r>
      </w:ins>
      <w:ins w:id="232" w:author="Carl Ollvik" w:date="2021-08-02T17:58:00Z">
        <w:del w:id="233" w:author="Carl Ollvik Aasa" w:date="2021-08-04T11:42:00Z">
          <w:r w:rsidR="00C752A3" w:rsidDel="00797126">
            <w:delText>ex</w:delText>
          </w:r>
        </w:del>
      </w:ins>
      <w:ins w:id="234" w:author="Carl Ollvik" w:date="2021-08-02T17:59:00Z">
        <w:del w:id="235" w:author="Carl Ollvik Aasa" w:date="2021-08-04T11:42:00Z">
          <w:r w:rsidR="00C752A3" w:rsidDel="00797126">
            <w:delText xml:space="preserve">plorative </w:delText>
          </w:r>
        </w:del>
      </w:ins>
      <w:ins w:id="236" w:author="Carl Ollvik" w:date="2021-08-02T17:56:00Z">
        <w:r w:rsidR="003061A2">
          <w:t>medical research</w:t>
        </w:r>
        <w:r w:rsidR="004F28FD">
          <w:t xml:space="preserve"> </w:t>
        </w:r>
      </w:ins>
      <w:ins w:id="237" w:author="Carl Ollvik" w:date="2021-08-02T18:00:00Z">
        <w:r w:rsidR="00742192">
          <w:t>and epidemiological studies</w:t>
        </w:r>
      </w:ins>
      <w:del w:id="238" w:author="Carl Ollvik" w:date="2021-08-02T18:40:00Z">
        <w:r w:rsidR="000A5C1E" w:rsidDel="000A5C1E">
          <w:rPr>
            <w:lang w:eastAsia="en-GB"/>
          </w:rPr>
          <w:delText>diseases</w:delText>
        </w:r>
      </w:del>
      <w:ins w:id="239" w:author="Carl Ollvik Aasa" w:date="2021-08-03T10:50:00Z">
        <w:r w:rsidR="00347CD2">
          <w:rPr>
            <w:lang w:eastAsia="en-GB"/>
          </w:rPr>
          <w:t>.</w:t>
        </w:r>
      </w:ins>
      <w:del w:id="240" w:author="Carl Ollvik Aasa" w:date="2021-08-03T10:42:00Z">
        <w:r w:rsidR="000A5C1E" w:rsidDel="00884B6A">
          <w:rPr>
            <w:lang w:eastAsia="en-GB"/>
          </w:rPr>
          <w:delText>.</w:delText>
        </w:r>
      </w:del>
      <w:del w:id="241" w:author="Carl Ollvik Aasa" w:date="2021-08-03T10:50:00Z">
        <w:r w:rsidR="000A5C1E" w:rsidDel="00347CD2">
          <w:rPr>
            <w:lang w:eastAsia="en-GB"/>
          </w:rPr>
          <w:delText xml:space="preserve"> </w:delText>
        </w:r>
      </w:del>
      <w:r w:rsidR="000A5C1E">
        <w:rPr>
          <w:lang w:eastAsia="en-GB"/>
        </w:rPr>
        <w:fldChar w:fldCharType="begin"/>
      </w:r>
      <w:r w:rsidR="000A5C1E">
        <w:rPr>
          <w:lang w:eastAsia="en-GB"/>
        </w:rPr>
        <w:instrText xml:space="preserve"> ADDIN ZOTERO_ITEM CSL_CITATION {"citationID":"CEEKtTal","properties":{"formattedCitation":"(1)","plainCitation":"(1)","noteIndex":0},"citationItems":[{"id":226,"uris":["http://zotero.org/users/7999176/items/9A2AD884"],"uri":["http://zotero.org/users/7999176/items/9A2AD884"],"itemData":{"id":226,"type":"book","abstract":"This open access book describes the results of natural language processing and machine learning methods applied to clinical text from electronic patient records. It is divided into twelve chapters. Chapters 1-4 discuss the history and background of the original paper-based patient records, their purpose, and how they are written and structured. These initial chapters do not require any technical or medical background knowledge. The remaining eight chapters are more technical in nature and describe various medical classifications and terminologies such as ICD diagnosis codes, SNOMED CT, MeSH, UMLS, and ATC. Chapters 5-10 cover basic tools for natural language processing and information retrieval, and how to apply them to clinical text. The difference between rule-based and machine learning-based methods, as well as between supervised and unsupervised machine learning methods, are also explained. Next, ethical concerns regarding the use of sensitive patient records for research purposes are discussed, including methods for de-identifying electronic patient records and safely storing patient records. The book's closing chapters present a number of applications in clinical text mining and summarise the lessons learned from the previous chapters. The book provides a comprehensive overview of technical issues arising in clinical text mining, and offers a valuable guide for advanced students in health informatics, computational linguistics, and information retrieval, and for researchers entering these fields","call-number":"025.04","edition":"1st ed. 2018","event-place":"Cham","ISBN":"978-3-319-78503-5","note":"DOI: 10.1007/978-3-319-78503-5","number-of-pages":"1","publisher":"Springer International Publishing : Imprint: Springer","publisher-place":"Cham","source":"Library of Congress ISBN","title":"Clinical Text Mining: Secondary Use of Electronic Patient Records","title-short":"Clinical Text Mining","author":[{"family":"Dalianis","given":"Hercules"}],"issued":{"date-parts":[["2018"]]}},"locator":"3-4","label":"chapter"}],"schema":"https://github.com/citation-style-language/schema/raw/master/csl-citation.json"} </w:instrText>
      </w:r>
      <w:r w:rsidR="000A5C1E">
        <w:rPr>
          <w:lang w:eastAsia="en-GB"/>
        </w:rPr>
        <w:fldChar w:fldCharType="separate"/>
      </w:r>
      <w:r w:rsidR="000A5C1E" w:rsidRPr="00B62523">
        <w:t>(1)</w:t>
      </w:r>
      <w:r w:rsidR="000A5C1E">
        <w:rPr>
          <w:lang w:eastAsia="en-GB"/>
        </w:rPr>
        <w:fldChar w:fldCharType="end"/>
      </w:r>
      <w:ins w:id="242" w:author="Carl Ollvik" w:date="2021-08-02T18:00:00Z">
        <w:del w:id="243" w:author="Carl Ollvik Aasa" w:date="2021-08-03T20:39:00Z">
          <w:r w:rsidR="00742192" w:rsidDel="00EC679C">
            <w:delText xml:space="preserve"> </w:delText>
          </w:r>
        </w:del>
      </w:ins>
      <w:r w:rsidR="00DF6908">
        <w:fldChar w:fldCharType="begin"/>
      </w:r>
      <w:r w:rsidR="00DF6908">
        <w:instrText xml:space="preserve"> ADDIN ZOTERO_ITEM CSL_CITATION {"citationID":"qmo3SdR2","properties":{"formattedCitation":"(2)","plainCitation":"(2)","noteIndex":0},"citationItems":[{"id":317,"uris":["http://zotero.org/users/7999176/items/JZQQJU4Q"],"uri":["http://zotero.org/users/7999176/items/JZQQJU4Q"],"itemData":{"id":317,"type":"article-journal","abstract":"OBJECTIVE: Natural language processing (NLP) of symptoms from electronic health records (EHRs) could contribute to the advancement of symptom science. We aim to synthesize the literature on the use of NLP to process or analyze symptom information documented in EHR free-text narratives.\nMATERIALS AND METHODS: Our search of 1964 records from PubMed and EMBASE was narrowed to 27 eligible articles. Data related to the purpose, free-text corpus, patients, symptoms, NLP methodology, evaluation metrics, and quality indicators were extracted for each study.\nRESULTS: Symptom-related information was presented as a primary outcome in 14 studies. EHR narratives represented various inpatient and outpatient clinical specialties, with general, cardiology, and mental health occurring most frequently. Studies encompassed a wide variety of symptoms, including shortness of breath, pain, nausea, dizziness, disturbed sleep, constipation, and depressed mood. NLP approaches included previously developed NLP tools, classification methods, and manually curated rule-based processing. Only one-third (n</w:instrText>
      </w:r>
      <w:r w:rsidR="00DF6908">
        <w:rPr>
          <w:rFonts w:ascii="Times New Roman" w:hAnsi="Times New Roman"/>
        </w:rPr>
        <w:instrText> </w:instrText>
      </w:r>
      <w:r w:rsidR="00DF6908">
        <w:instrText>=</w:instrText>
      </w:r>
      <w:r w:rsidR="00DF6908">
        <w:rPr>
          <w:rFonts w:ascii="Times New Roman" w:hAnsi="Times New Roman"/>
        </w:rPr>
        <w:instrText> </w:instrText>
      </w:r>
      <w:r w:rsidR="00DF6908">
        <w:instrText xml:space="preserve">9) of studies reported patient demographic characteristics.\nDISCUSSION: NLP is used to extract information from EHR free-text narratives written by a variety of healthcare providers on an expansive range of symptoms across diverse clinical specialties. The current focus of this field is on the development of methods to extract symptom information and the use of symptom information for disease classification tasks rather than the examination of symptoms themselves.\nCONCLUSION: Future NLP studies should concentrate on the investigation of symptoms and symptom documentation in EHR free-text narratives. Efforts should be undertaken to examine patient characteristics and make symptom-related NLP algorithms or pipelines and vocabularies openly available.","container-title":"Journal of the American Medical Informatics Association: JAMIA","DOI":"10/ggwwss","ISSN":"1527-974X","issue":"4","journalAbbreviation":"J Am Med Inform Assoc","language":"eng","note":"63 citations (Semantic Scholar/DOI) [2021-08-03]\nPMID: 30726935\nPMCID: PMC6657282","page":"364-379","source":"PubMed","title":"Natural language processing of symptoms documented in free-text narratives of electronic health records: a systematic review","title-short":"Natural language processing of symptoms documented in free-text narratives of electronic health records","volume":"26","author":[{"family":"Koleck","given":"Theresa A."},{"family":"Dreisbach","given":"Caitlin"},{"family":"Bourne","given":"Philip E."},{"family":"Bakken","given":"Suzanne"}],"issued":{"date-parts":[["2019",4,1]]}}}],"schema":"https://github.com/citation-style-language/schema/raw/master/csl-citation.json"} </w:instrText>
      </w:r>
      <w:r w:rsidR="00DF6908">
        <w:fldChar w:fldCharType="separate"/>
      </w:r>
      <w:r w:rsidR="00DF6908" w:rsidRPr="00DF6908">
        <w:t>(2)</w:t>
      </w:r>
      <w:r w:rsidR="00DF6908">
        <w:fldChar w:fldCharType="end"/>
      </w:r>
      <w:r w:rsidR="00DF6908">
        <w:fldChar w:fldCharType="begin"/>
      </w:r>
      <w:r w:rsidR="005E55AD">
        <w:instrText xml:space="preserve"> ADDIN ZOTERO_ITEM CSL_CITATION {"citationID":"DrKeN8VZ","properties":{"formattedCitation":"(3)","plainCitation":"(3)","noteIndex":0},"citationItems":[{"id":320,"uris":["http://zotero.org/users/7999176/items/GFASLHAM"],"uri":["http://zotero.org/users/7999176/items/GFASLHAM"],"itemData":{"id":320,"type":"article-journal","abstract":"BACKGROUND: The application of Big Data analytics in healthcare has immense potential for improving the quality of care, reducing waste and error, and reducing the cost of care.\nPURPOSE: This systematic review of literature aims to determine the scope of Big Data analytics in healthcare including its applications and challenges in its adoption in healthcare. It also intends to identify the strategies to overcome the challenges.\nDATA SOURCES: A systematic search of the articles was carried out on five major scientific databases: ScienceDirect, PubMed, Emerald, IEEE Xplore and Taylor &amp; Francis. The articles on Big Data analytics in healthcare published in English language literature from January 2013 to January 2018 were considered.\nSTUDY SELECTION: Descriptive articles and usability studies of Big Data analytics in healthcare and medicine were selected.\nDATA EXTRACTION: Two reviewers independently extracted information on definitions of Big Data analytics; sources and applications of Big Data analytics in healthcare; challenges and strategies to overcome the challenges in healthcare.\nRESULTS: A total of 58 articles were selected as per the inclusion criteria and analyzed. The analyses of these articles found that: (1) researchers lack consensus about the operational definition of Big Data in healthcare; (2) Big Data in healthcare comes from the internal sources within the hospitals or clinics as well external sources including government, laboratories, pharma companies, data aggregators, medical journals etc.; (3) natural language processing (NLP) is most widely used Big Data analytical technique for healthcare and most of the processing tools used for analytics are based on Hadoop; (4) Big Data analytics finds its application for clinical decision support; optimization of clinical operations and reduction of cost of care (5) major challenge in adoption of Big Data analytics is non-availability of evidence of its practical benefits in healthcare.\nCONCLUSION: This review study unveils that there is a paucity of information on evidence of real-world use of Big Data analytics in healthcare. This is because, the usability studies have considered only qualitative approach which describes potential benefits but does not take into account the quantitative study. Also, majority of the studies were from developed countries which brings out the need for promotion of research on Healthcare Big Data analytics in developing countries.","container-title":"International Journal of Medical Informatics","DOI":"10/gc96tf","ISSN":"1386-5056","journalAbbreviation":"Int J Med Inform","language":"eng","note":"147 citations (Semantic Scholar/DOI) [2021-08-03]\nPMID: 29673604","page":"57-65","source":"ScienceDirect","title":"Concurrence of big data analytics and healthcare: A systematic review","title-short":"Concurrence of big data analytics and healthcare","volume":"114","author":[{"family":"Mehta","given":"Nishita"},{"family":"Pandit","given":"Anil"}],"issued":{"date-parts":[["2018",6]]}}}],"schema":"https://github.com/citation-style-language/schema/raw/master/csl-citation.json"} </w:instrText>
      </w:r>
      <w:r w:rsidR="00DF6908">
        <w:fldChar w:fldCharType="separate"/>
      </w:r>
      <w:r w:rsidR="00DF6908" w:rsidRPr="00DF6908">
        <w:t>(3)</w:t>
      </w:r>
      <w:r w:rsidR="00DF6908">
        <w:fldChar w:fldCharType="end"/>
      </w:r>
      <w:ins w:id="244" w:author="Carl Ollvik Aasa" w:date="2021-08-03T12:47:00Z">
        <w:r w:rsidR="00DF6908">
          <w:t xml:space="preserve"> </w:t>
        </w:r>
      </w:ins>
      <w:ins w:id="245" w:author="Carl Ollvik Aasa" w:date="2021-08-03T10:54:00Z">
        <w:r w:rsidR="009D345C">
          <w:t xml:space="preserve">Despite </w:t>
        </w:r>
      </w:ins>
      <w:ins w:id="246" w:author="Carl Ollvik Aasa" w:date="2021-08-03T10:55:00Z">
        <w:r w:rsidR="00810511">
          <w:t>this</w:t>
        </w:r>
      </w:ins>
      <w:ins w:id="247" w:author="Carl Ollvik Aasa" w:date="2021-08-03T10:54:00Z">
        <w:r w:rsidR="009D345C">
          <w:t xml:space="preserve"> potential</w:t>
        </w:r>
      </w:ins>
      <w:ins w:id="248" w:author="Carl Ollvik Aasa" w:date="2021-08-03T10:56:00Z">
        <w:r w:rsidR="00810511">
          <w:t>,</w:t>
        </w:r>
      </w:ins>
      <w:ins w:id="249" w:author="Carl Ollvik Aasa" w:date="2021-08-03T10:54:00Z">
        <w:r w:rsidR="009D345C">
          <w:t xml:space="preserve"> </w:t>
        </w:r>
      </w:ins>
      <w:ins w:id="250" w:author="Carl Ollvik Aasa" w:date="2021-08-03T21:00:00Z">
        <w:r w:rsidR="004F79B5">
          <w:t xml:space="preserve">electronic </w:t>
        </w:r>
      </w:ins>
      <w:ins w:id="251" w:author="Carl Ollvik Aasa" w:date="2021-08-03T10:55:00Z">
        <w:r w:rsidR="005A431A">
          <w:t>health records</w:t>
        </w:r>
      </w:ins>
      <w:ins w:id="252" w:author="Carl Ollvik Aasa" w:date="2021-08-03T21:00:00Z">
        <w:r w:rsidR="004F79B5">
          <w:t xml:space="preserve"> (EHR</w:t>
        </w:r>
        <w:r w:rsidR="009B6A9A">
          <w:t>s</w:t>
        </w:r>
        <w:r w:rsidR="004F79B5">
          <w:t>)</w:t>
        </w:r>
      </w:ins>
      <w:ins w:id="253" w:author="Carl Ollvik Aasa" w:date="2021-08-03T21:12:00Z">
        <w:r w:rsidR="00A20832">
          <w:t xml:space="preserve"> </w:t>
        </w:r>
      </w:ins>
      <w:ins w:id="254" w:author="Carl Ollvik Aasa" w:date="2021-08-04T11:45:00Z">
        <w:r w:rsidR="006A7510">
          <w:t xml:space="preserve">are </w:t>
        </w:r>
      </w:ins>
      <w:ins w:id="255" w:author="Carl Ollvik Aasa" w:date="2021-08-03T21:12:00Z">
        <w:r w:rsidR="00A20832">
          <w:t xml:space="preserve">still </w:t>
        </w:r>
      </w:ins>
      <w:ins w:id="256" w:author="Carl Ollvik Aasa" w:date="2021-08-04T11:55:00Z">
        <w:r w:rsidR="00F43D8A">
          <w:t>only begi</w:t>
        </w:r>
      </w:ins>
      <w:ins w:id="257" w:author="Carl Ollvik Aasa" w:date="2021-08-04T11:56:00Z">
        <w:r w:rsidR="00B634D8">
          <w:t>n</w:t>
        </w:r>
      </w:ins>
      <w:ins w:id="258" w:author="Carl Ollvik Aasa" w:date="2021-08-04T11:55:00Z">
        <w:r w:rsidR="00F43D8A">
          <w:t>n</w:t>
        </w:r>
      </w:ins>
      <w:ins w:id="259" w:author="Carl Ollvik Aasa" w:date="2021-08-04T11:56:00Z">
        <w:r w:rsidR="00B634D8">
          <w:t>in</w:t>
        </w:r>
      </w:ins>
      <w:ins w:id="260" w:author="Carl Ollvik Aasa" w:date="2021-08-04T11:55:00Z">
        <w:r w:rsidR="00F43D8A">
          <w:t xml:space="preserve">g to be used </w:t>
        </w:r>
      </w:ins>
      <w:ins w:id="261" w:author="Carl Ollvik Aasa" w:date="2021-08-04T11:48:00Z">
        <w:r w:rsidR="00D13739">
          <w:t xml:space="preserve">for such purposes </w:t>
        </w:r>
      </w:ins>
      <w:ins w:id="262" w:author="Carl Ollvik Aasa" w:date="2021-08-04T11:55:00Z">
        <w:r w:rsidR="00F43D8A">
          <w:t xml:space="preserve">and </w:t>
        </w:r>
      </w:ins>
      <w:ins w:id="263" w:author="Carl Ollvik Aasa" w:date="2021-08-04T11:48:00Z">
        <w:r w:rsidR="00D13739">
          <w:t>in Sweden</w:t>
        </w:r>
      </w:ins>
      <w:ins w:id="264" w:author="Carl Ollvik Aasa" w:date="2021-08-04T11:56:00Z">
        <w:r w:rsidR="00B634D8">
          <w:t xml:space="preserve"> are still rarely being used</w:t>
        </w:r>
      </w:ins>
      <w:ins w:id="265" w:author="Carl Ollvik Aasa" w:date="2021-08-04T11:48:00Z">
        <w:r w:rsidR="00D13739">
          <w:t xml:space="preserve">. </w:t>
        </w:r>
      </w:ins>
      <w:ins w:id="266" w:author="Carl Ollvik" w:date="2021-08-02T18:12:00Z">
        <w:r w:rsidR="007C43AA">
          <w:t xml:space="preserve">This is </w:t>
        </w:r>
      </w:ins>
      <w:ins w:id="267" w:author="Carl Ollvik" w:date="2021-08-02T18:14:00Z">
        <w:r w:rsidR="00527B40">
          <w:t xml:space="preserve">partly </w:t>
        </w:r>
      </w:ins>
      <w:ins w:id="268" w:author="Carl Ollvik" w:date="2021-08-02T18:12:00Z">
        <w:r w:rsidR="007C43AA">
          <w:t xml:space="preserve">due to </w:t>
        </w:r>
      </w:ins>
      <w:ins w:id="269" w:author="Carl Ollvik" w:date="2021-08-02T18:13:00Z">
        <w:r w:rsidR="007C43AA">
          <w:t>the lack of tools t</w:t>
        </w:r>
        <w:r w:rsidR="00527B40">
          <w:t>o</w:t>
        </w:r>
        <w:r w:rsidR="007C43AA">
          <w:t xml:space="preserve"> </w:t>
        </w:r>
      </w:ins>
      <w:ins w:id="270" w:author="Carl Ollvik" w:date="2021-08-02T18:17:00Z">
        <w:r w:rsidR="00B648F2">
          <w:t xml:space="preserve">process </w:t>
        </w:r>
      </w:ins>
      <w:ins w:id="271" w:author="Carl Ollvik" w:date="2021-08-02T18:13:00Z">
        <w:r w:rsidR="007C43AA">
          <w:t>th</w:t>
        </w:r>
      </w:ins>
      <w:ins w:id="272" w:author="Carl Ollvik" w:date="2021-08-02T18:17:00Z">
        <w:r w:rsidR="00B648F2">
          <w:t>e</w:t>
        </w:r>
      </w:ins>
      <w:ins w:id="273" w:author="Carl Ollvik" w:date="2021-08-02T18:13:00Z">
        <w:r w:rsidR="007C43AA">
          <w:t xml:space="preserve"> data</w:t>
        </w:r>
      </w:ins>
      <w:ins w:id="274" w:author="Carl Ollvik Aasa" w:date="2021-08-04T11:34:00Z">
        <w:r w:rsidR="0079567C">
          <w:t xml:space="preserve">. </w:t>
        </w:r>
      </w:ins>
      <w:ins w:id="275" w:author="Carl Ollvik Aasa" w:date="2021-08-04T11:49:00Z">
        <w:r w:rsidR="00E158F9">
          <w:t xml:space="preserve">Some data in EHRs consists of structured data, such as </w:t>
        </w:r>
        <w:r w:rsidR="00B01754">
          <w:t>laboratory</w:t>
        </w:r>
        <w:r w:rsidR="00E158F9">
          <w:t xml:space="preserve"> test results</w:t>
        </w:r>
        <w:r w:rsidR="00B01754">
          <w:t xml:space="preserve">, </w:t>
        </w:r>
      </w:ins>
      <w:ins w:id="276" w:author="Carl Ollvik Aasa" w:date="2021-08-04T11:50:00Z">
        <w:r w:rsidR="00B01754">
          <w:t xml:space="preserve">but much of the </w:t>
        </w:r>
        <w:r w:rsidR="00492FA9">
          <w:t>rich and nuanced information</w:t>
        </w:r>
      </w:ins>
      <w:ins w:id="277" w:author="Carl Ollvik Aasa" w:date="2021-08-04T12:15:00Z">
        <w:r w:rsidR="005C5F4D">
          <w:t xml:space="preserve"> about symptoms, findings and </w:t>
        </w:r>
        <w:r w:rsidR="00976CAB">
          <w:t>diagnostic reasoning</w:t>
        </w:r>
      </w:ins>
      <w:ins w:id="278" w:author="Carl Ollvik Aasa" w:date="2021-08-04T11:50:00Z">
        <w:r w:rsidR="00492FA9">
          <w:t xml:space="preserve"> c</w:t>
        </w:r>
      </w:ins>
      <w:ins w:id="279" w:author="Carl Ollvik" w:date="2021-08-02T18:17:00Z">
        <w:del w:id="280" w:author="Carl Ollvik Aasa" w:date="2021-08-04T11:34:00Z">
          <w:r w:rsidR="00B648F2" w:rsidDel="0079567C">
            <w:delText xml:space="preserve"> </w:delText>
          </w:r>
        </w:del>
        <w:del w:id="281" w:author="Carl Ollvik Aasa" w:date="2021-08-03T10:53:00Z">
          <w:r w:rsidR="00B648F2" w:rsidRPr="002F0794" w:rsidDel="00DA6139">
            <w:rPr>
              <w:highlight w:val="yellow"/>
            </w:rPr>
            <w:delText>(source?)</w:delText>
          </w:r>
          <w:r w:rsidR="00B648F2" w:rsidDel="00DA6139">
            <w:delText>;</w:delText>
          </w:r>
        </w:del>
      </w:ins>
      <w:ins w:id="282" w:author="Carl Ollvik" w:date="2021-08-02T18:18:00Z">
        <w:del w:id="283" w:author="Carl Ollvik Aasa" w:date="2021-08-03T10:53:00Z">
          <w:r w:rsidR="00B648F2" w:rsidDel="00DA6139">
            <w:delText xml:space="preserve"> which </w:delText>
          </w:r>
        </w:del>
        <w:del w:id="284" w:author="Carl Ollvik Aasa" w:date="2021-08-03T10:57:00Z">
          <w:r w:rsidR="00B648F2" w:rsidDel="00C57617">
            <w:delText>consists</w:delText>
          </w:r>
        </w:del>
      </w:ins>
      <w:ins w:id="285" w:author="Carl Ollvik Aasa" w:date="2021-08-03T10:57:00Z">
        <w:r w:rsidR="00C57617">
          <w:t>onsists of</w:t>
        </w:r>
      </w:ins>
      <w:ins w:id="286" w:author="Carl Ollvik" w:date="2021-08-02T18:18:00Z">
        <w:r w:rsidR="00B648F2">
          <w:t xml:space="preserve"> </w:t>
        </w:r>
        <w:del w:id="287" w:author="Carl Ollvik Aasa" w:date="2021-08-03T10:57:00Z">
          <w:r w:rsidR="00B648F2" w:rsidDel="00C57617">
            <w:delText xml:space="preserve">of both structured and </w:delText>
          </w:r>
        </w:del>
        <w:r w:rsidR="00B648F2">
          <w:t>un</w:t>
        </w:r>
      </w:ins>
      <w:ins w:id="288" w:author="Carl Ollvik" w:date="2021-08-02T18:19:00Z">
        <w:r w:rsidR="00B648F2">
          <w:t xml:space="preserve">structured </w:t>
        </w:r>
        <w:del w:id="289" w:author="Carl Ollvik Aasa" w:date="2021-08-03T10:57:00Z">
          <w:r w:rsidR="00B648F2" w:rsidDel="00C57617">
            <w:delText xml:space="preserve">data </w:delText>
          </w:r>
          <w:r w:rsidR="00ED1B20" w:rsidDel="00C57617">
            <w:delText xml:space="preserve">of which much is </w:delText>
          </w:r>
          <w:r w:rsidR="00B648F2" w:rsidDel="00C57617">
            <w:delText xml:space="preserve">written as </w:delText>
          </w:r>
        </w:del>
      </w:ins>
      <w:ins w:id="290" w:author="Carl Ollvik" w:date="2021-08-02T18:28:00Z">
        <w:del w:id="291" w:author="Carl Ollvik Aasa" w:date="2021-08-03T10:57:00Z">
          <w:r w:rsidR="0011166E" w:rsidRPr="0011166E" w:rsidDel="00C57617">
            <w:rPr>
              <w:highlight w:val="yellow"/>
              <w:rPrChange w:id="292" w:author="Carl Ollvik" w:date="2021-08-02T18:29:00Z">
                <w:rPr/>
              </w:rPrChange>
            </w:rPr>
            <w:delText>natural</w:delText>
          </w:r>
        </w:del>
      </w:ins>
      <w:ins w:id="293" w:author="Carl Ollvik Aasa" w:date="2021-08-03T10:57:00Z">
        <w:r w:rsidR="00C57617">
          <w:t>free</w:t>
        </w:r>
      </w:ins>
      <w:ins w:id="294" w:author="Carl Ollvik" w:date="2021-08-02T18:19:00Z">
        <w:del w:id="295" w:author="Carl Ollvik Aasa" w:date="2021-08-03T21:22:00Z">
          <w:r w:rsidR="0044235E" w:rsidDel="003D3699">
            <w:delText xml:space="preserve"> </w:delText>
          </w:r>
        </w:del>
      </w:ins>
      <w:ins w:id="296" w:author="Carl Ollvik Aasa" w:date="2021-08-04T11:48:00Z">
        <w:r w:rsidR="00D13739">
          <w:t>-</w:t>
        </w:r>
      </w:ins>
      <w:ins w:id="297" w:author="Carl Ollvik Aasa" w:date="2021-08-03T21:22:00Z">
        <w:r w:rsidR="003D3699">
          <w:t>text</w:t>
        </w:r>
      </w:ins>
      <w:ins w:id="298" w:author="Carl Ollvik Aasa" w:date="2021-08-03T21:27:00Z">
        <w:r w:rsidR="0010124A">
          <w:t xml:space="preserve"> narratives of patient care</w:t>
        </w:r>
      </w:ins>
      <w:ins w:id="299" w:author="Carl Ollvik Aasa" w:date="2021-08-04T11:43:00Z">
        <w:r w:rsidR="00ED0A08">
          <w:t xml:space="preserve"> (</w:t>
        </w:r>
        <w:r w:rsidR="00290EE0">
          <w:t>e</w:t>
        </w:r>
        <w:r w:rsidR="00A1046B">
          <w:t>.</w:t>
        </w:r>
        <w:r w:rsidR="00290EE0">
          <w:t>g</w:t>
        </w:r>
        <w:r w:rsidR="00A1046B">
          <w:t>.</w:t>
        </w:r>
        <w:r w:rsidR="00290EE0">
          <w:t xml:space="preserve">, </w:t>
        </w:r>
      </w:ins>
      <w:ins w:id="300" w:author="Carl Ollvik Aasa" w:date="2021-08-04T11:44:00Z">
        <w:r w:rsidR="00A1046B">
          <w:t xml:space="preserve">admission </w:t>
        </w:r>
        <w:r w:rsidR="00FF0064">
          <w:t xml:space="preserve">notes, </w:t>
        </w:r>
      </w:ins>
      <w:ins w:id="301" w:author="Carl Ollvik Aasa" w:date="2021-08-04T11:51:00Z">
        <w:r w:rsidR="0066702E">
          <w:t xml:space="preserve">history and background of the patient </w:t>
        </w:r>
      </w:ins>
      <w:ins w:id="302" w:author="Carl Ollvik Aasa" w:date="2021-08-04T11:52:00Z">
        <w:r w:rsidR="00EC166F">
          <w:t>-</w:t>
        </w:r>
      </w:ins>
      <w:ins w:id="303" w:author="Carl Ollvik Aasa" w:date="2021-08-04T11:51:00Z">
        <w:r w:rsidR="00955075">
          <w:t xml:space="preserve"> anamnesis -</w:t>
        </w:r>
      </w:ins>
      <w:ins w:id="304" w:author="Carl Ollvik Aasa" w:date="2021-08-04T11:52:00Z">
        <w:r w:rsidR="00955075">
          <w:t>,</w:t>
        </w:r>
      </w:ins>
      <w:ins w:id="305" w:author="Carl Ollvik Aasa" w:date="2021-08-04T11:51:00Z">
        <w:r w:rsidR="00955075">
          <w:t xml:space="preserve"> res</w:t>
        </w:r>
      </w:ins>
      <w:ins w:id="306" w:author="Carl Ollvik Aasa" w:date="2021-08-04T11:52:00Z">
        <w:r w:rsidR="00955075">
          <w:t>ults of examinations</w:t>
        </w:r>
        <w:r w:rsidR="00EC166F">
          <w:t xml:space="preserve"> </w:t>
        </w:r>
      </w:ins>
      <w:ins w:id="307" w:author="Carl Ollvik Aasa" w:date="2021-08-04T11:53:00Z">
        <w:r w:rsidR="00516492">
          <w:t>-</w:t>
        </w:r>
      </w:ins>
      <w:ins w:id="308" w:author="Carl Ollvik Aasa" w:date="2021-08-04T11:52:00Z">
        <w:r w:rsidR="00EC166F">
          <w:t xml:space="preserve"> status-</w:t>
        </w:r>
      </w:ins>
      <w:ins w:id="309" w:author="Carl Ollvik Aasa" w:date="2021-08-04T12:01:00Z">
        <w:r w:rsidR="00E313E2">
          <w:t>and</w:t>
        </w:r>
      </w:ins>
      <w:ins w:id="310" w:author="Carl Ollvik Aasa" w:date="2021-08-04T11:52:00Z">
        <w:r w:rsidR="00EC166F">
          <w:t xml:space="preserve"> </w:t>
        </w:r>
      </w:ins>
      <w:ins w:id="311" w:author="Carl Ollvik Aasa" w:date="2021-08-04T11:53:00Z">
        <w:r w:rsidR="00882005">
          <w:t xml:space="preserve">discharge letters - </w:t>
        </w:r>
        <w:proofErr w:type="spellStart"/>
        <w:r w:rsidR="00882005">
          <w:rPr>
            <w:i/>
            <w:iCs/>
          </w:rPr>
          <w:t>epikris</w:t>
        </w:r>
        <w:proofErr w:type="spellEnd"/>
        <w:r w:rsidR="00882005">
          <w:rPr>
            <w:i/>
            <w:iCs/>
          </w:rPr>
          <w:t xml:space="preserve"> </w:t>
        </w:r>
        <w:r w:rsidR="00882005">
          <w:t>in Swedish).</w:t>
        </w:r>
      </w:ins>
      <w:r w:rsidR="005E55AD">
        <w:fldChar w:fldCharType="begin"/>
      </w:r>
      <w:r w:rsidR="005E55AD">
        <w:instrText xml:space="preserve"> ADDIN ZOTERO_ITEM CSL_CITATION {"citationID":"zNKJVtNk","properties":{"formattedCitation":"(1)","plainCitation":"(1)","noteIndex":0},"citationItems":[{"id":226,"uris":["http://zotero.org/users/7999176/items/9A2AD884"],"uri":["http://zotero.org/users/7999176/items/9A2AD884"],"itemData":{"id":226,"type":"book","abstract":"This open access book describes the results of natural language processing and machine learning methods applied to clinical text from electronic patient records. It is divided into twelve chapters. Chapters 1-4 discuss the history and background of the original paper-based patient records, their purpose, and how they are written and structured. These initial chapters do not require any technical or medical background knowledge. The remaining eight chapters are more technical in nature and describe various medical classifications and terminologies such as ICD diagnosis codes, SNOMED CT, MeSH, UMLS, and ATC. Chapters 5-10 cover basic tools for natural language processing and information retrieval, and how to apply them to clinical text. The difference between rule-based and machine learning-based methods, as well as between supervised and unsupervised machine learning methods, are also explained. Next, ethical concerns regarding the use of sensitive patient records for research purposes are discussed, including methods for de-identifying electronic patient records and safely storing patient records. The book's closing chapters present a number of applications in clinical text mining and summarise the lessons learned from the previous chapters. The book provides a comprehensive overview of technical issues arising in clinical text mining, and offers a valuable guide for advanced students in health informatics, computational linguistics, and information retrieval, and for researchers entering these fields","call-number":"025.04","edition":"1st ed. 2018","event-place":"Cham","ISBN":"978-3-319-78503-5","note":"DOI: 10.1007/978-3-319-78503-5","number-of-pages":"1","publisher":"Springer International Publishing : Imprint: Springer","publisher-place":"Cham","source":"Library of Congress ISBN","title":"Clinical Text Mining: Secondary Use of Electronic Patient Records","title-short":"Clinical Text Mining","author":[{"family":"Dalianis","given":"Hercules"}],"issued":{"date-parts":[["2018"]]}}}],"schema":"https://github.com/citation-style-language/schema/raw/master/csl-citation.json"} </w:instrText>
      </w:r>
      <w:r w:rsidR="005E55AD">
        <w:fldChar w:fldCharType="separate"/>
      </w:r>
      <w:r w:rsidR="005E55AD" w:rsidRPr="005E55AD">
        <w:t>(1)</w:t>
      </w:r>
      <w:r w:rsidR="005E55AD">
        <w:fldChar w:fldCharType="end"/>
      </w:r>
      <w:ins w:id="312" w:author="Carl Ollvik Aasa" w:date="2021-08-04T11:53:00Z">
        <w:r w:rsidR="00882005">
          <w:t xml:space="preserve"> </w:t>
        </w:r>
      </w:ins>
      <w:ins w:id="313" w:author="Carl Ollvik" w:date="2021-08-02T18:19:00Z">
        <w:del w:id="314" w:author="Carl Ollvik Aasa" w:date="2021-08-03T21:22:00Z">
          <w:r w:rsidR="00B648F2" w:rsidDel="003D3699">
            <w:delText>text</w:delText>
          </w:r>
        </w:del>
        <w:del w:id="315" w:author="Carl Ollvik Aasa" w:date="2021-08-03T10:57:00Z">
          <w:r w:rsidR="00B648F2" w:rsidDel="00133258">
            <w:delText>.</w:delText>
          </w:r>
        </w:del>
      </w:ins>
    </w:p>
    <w:p w14:paraId="75B269FA" w14:textId="4DB7D478" w:rsidR="00BB3DAC" w:rsidRDefault="00622B1A" w:rsidP="00B97963">
      <w:pPr>
        <w:pStyle w:val="Paragraph0"/>
        <w:rPr>
          <w:ins w:id="316" w:author="Carl Ollvik Aasa" w:date="2021-08-04T12:37:00Z"/>
          <w:lang w:eastAsia="en-GB"/>
        </w:rPr>
      </w:pPr>
      <w:ins w:id="317" w:author="Carl Ollvik Aasa" w:date="2021-08-04T12:04:00Z">
        <w:r>
          <w:rPr>
            <w:lang w:eastAsia="en-GB"/>
          </w:rPr>
          <w:t xml:space="preserve">The automatic </w:t>
        </w:r>
        <w:r w:rsidR="00DE2ABA">
          <w:rPr>
            <w:lang w:eastAsia="en-GB"/>
          </w:rPr>
          <w:t xml:space="preserve">processing of such </w:t>
        </w:r>
      </w:ins>
      <w:ins w:id="318" w:author="Carl Ollvik Aasa" w:date="2021-08-04T12:12:00Z">
        <w:r w:rsidR="006860B4">
          <w:rPr>
            <w:lang w:eastAsia="en-GB"/>
          </w:rPr>
          <w:t>free-</w:t>
        </w:r>
      </w:ins>
      <w:ins w:id="319" w:author="Carl Ollvik Aasa" w:date="2021-08-04T12:04:00Z">
        <w:r w:rsidR="00DE2ABA">
          <w:rPr>
            <w:lang w:eastAsia="en-GB"/>
          </w:rPr>
          <w:t xml:space="preserve">text: </w:t>
        </w:r>
      </w:ins>
      <w:ins w:id="320" w:author="Carl Ollvik Aasa" w:date="2021-08-04T12:05:00Z">
        <w:r w:rsidR="00DE2ABA" w:rsidRPr="00DE2ABA">
          <w:rPr>
            <w:i/>
            <w:iCs/>
            <w:lang w:eastAsia="en-GB"/>
            <w:rPrChange w:id="321" w:author="Carl Ollvik Aasa" w:date="2021-08-04T12:05:00Z">
              <w:rPr>
                <w:lang w:eastAsia="en-GB"/>
              </w:rPr>
            </w:rPrChange>
          </w:rPr>
          <w:t>n</w:t>
        </w:r>
      </w:ins>
      <w:ins w:id="322" w:author="Carl Ollvik Aasa" w:date="2021-08-04T12:02:00Z">
        <w:r w:rsidR="008C32DF" w:rsidRPr="00DE2ABA">
          <w:rPr>
            <w:i/>
            <w:iCs/>
            <w:lang w:eastAsia="en-GB"/>
            <w:rPrChange w:id="323" w:author="Carl Ollvik Aasa" w:date="2021-08-04T12:05:00Z">
              <w:rPr>
                <w:lang w:eastAsia="en-GB"/>
              </w:rPr>
            </w:rPrChange>
          </w:rPr>
          <w:t xml:space="preserve">atural language processing </w:t>
        </w:r>
        <w:r w:rsidR="008C32DF" w:rsidRPr="00E037D7">
          <w:rPr>
            <w:lang w:eastAsia="en-GB"/>
          </w:rPr>
          <w:t>(NLP)</w:t>
        </w:r>
        <w:r w:rsidR="008C32DF" w:rsidRPr="00AA7ADA">
          <w:t>, defined as “any computer-based algorithm that handles, augments, and transforms natural language so that it can be represented for computation”</w:t>
        </w:r>
        <w:r w:rsidR="008C32DF" w:rsidRPr="00AA7ADA">
          <w:fldChar w:fldCharType="begin"/>
        </w:r>
        <w:r w:rsidR="008C32DF" w:rsidRPr="00AA7ADA">
          <w:instrText xml:space="preserve"> ADDIN ZOTERO_ITEM CSL_CITATION {"citationID":"krIL0Grd","properties":{"formattedCitation":"(2)","plainCitation":"(2)","noteIndex":0},"citationItems":[{"id":317,"uris":["http://zotero.org/users/7999176/items/JZQQJU4Q"],"uri":["http://zotero.org/users/7999176/items/JZQQJU4Q"],"itemData":{"id":317,"type":"article-journal","abstract":"OBJECTIVE: Natural language processing (NLP) of symptoms from electronic health records (EHRs) could contribute to the advancement of symptom science. We aim to synthesize the literature on the use of NLP to process or analyze symptom information documented in EHR free-text narratives.\nMATERIALS AND METHODS: Our search of 1964 records from PubMed and EMBASE was narrowed to 27 eligible articles. Data related to the purpose, free-text corpus, patients, symptoms, NLP methodology, evaluation metrics, and quality indicators were extracted for each study.\nRESULTS: Symptom-related information was presented as a primary outcome in 14 studies. EHR narratives represented various inpatient and outpatient clinical specialties, with general, cardiology, and mental health occurring most frequently. Studies encompassed a wide variety of symptoms, including shortness of breath, pain, nausea, dizziness, disturbed sleep, constipation, and depressed mood. NLP approaches included previously developed NLP tools, classification methods, and manually curated rule-based processing. Only one-third (n</w:instrText>
        </w:r>
        <w:r w:rsidR="008C32DF" w:rsidRPr="00AA7ADA">
          <w:rPr>
            <w:rFonts w:ascii="Times New Roman" w:hAnsi="Times New Roman"/>
          </w:rPr>
          <w:instrText> </w:instrText>
        </w:r>
        <w:r w:rsidR="008C32DF" w:rsidRPr="00AA7ADA">
          <w:instrText>=</w:instrText>
        </w:r>
        <w:r w:rsidR="008C32DF" w:rsidRPr="00AA7ADA">
          <w:rPr>
            <w:rFonts w:ascii="Times New Roman" w:hAnsi="Times New Roman"/>
          </w:rPr>
          <w:instrText> </w:instrText>
        </w:r>
        <w:r w:rsidR="008C32DF" w:rsidRPr="00AA7ADA">
          <w:instrText xml:space="preserve">9) of studies reported patient demographic characteristics.\nDISCUSSION: NLP is used to extract information from EHR free-text narratives written by a variety of healthcare providers on an expansive range of symptoms across diverse clinical specialties. The current focus of this field is on the development of methods to extract symptom information and the use of symptom information for disease classification tasks rather than the examination of symptoms themselves.\nCONCLUSION: Future NLP studies should concentrate on the investigation of symptoms and symptom documentation in EHR free-text narratives. Efforts should be undertaken to examine patient characteristics and make symptom-related NLP algorithms or pipelines and vocabularies openly available.","container-title":"Journal of the American Medical Informatics Association: JAMIA","DOI":"10/ggwwss","ISSN":"1527-974X","issue":"4","journalAbbreviation":"J Am Med Inform Assoc","language":"eng","note":"63 citations (Semantic Scholar/DOI) [2021-08-03]\nPMID: 30726935\nPMCID: PMC6657282","page":"364-379","source":"PubMed","title":"Natural language processing of symptoms documented in free-text narratives of electronic health records: a systematic review","title-short":"Natural language processing of symptoms documented in free-text narratives of electronic health records","volume":"26","author":[{"family":"Koleck","given":"Theresa A."},{"family":"Dreisbach","given":"Caitlin"},{"family":"Bourne","given":"Philip E."},{"family":"Bakken","given":"Suzanne"}],"issued":{"date-parts":[["2019",4,1]]}}}],"schema":"https://github.com/citation-style-language/schema/raw/master/csl-citation.json"} </w:instrText>
        </w:r>
        <w:r w:rsidR="008C32DF" w:rsidRPr="00AA7ADA">
          <w:fldChar w:fldCharType="separate"/>
        </w:r>
        <w:r w:rsidR="008C32DF" w:rsidRPr="00AA7ADA">
          <w:t>(2)</w:t>
        </w:r>
        <w:r w:rsidR="008C32DF" w:rsidRPr="00AA7ADA">
          <w:fldChar w:fldCharType="end"/>
        </w:r>
      </w:ins>
      <w:ins w:id="324" w:author="Carl Ollvik Aasa" w:date="2021-08-04T12:08:00Z">
        <w:r w:rsidR="000C3C81">
          <w:t>,</w:t>
        </w:r>
      </w:ins>
      <w:ins w:id="325" w:author="Carl Ollvik Aasa" w:date="2021-08-04T12:05:00Z">
        <w:r w:rsidR="00641F73">
          <w:t xml:space="preserve"> </w:t>
        </w:r>
      </w:ins>
      <w:ins w:id="326" w:author="Carl Ollvik Aasa" w:date="2021-08-04T12:02:00Z">
        <w:r w:rsidR="008C32DF">
          <w:rPr>
            <w:lang w:eastAsia="en-GB"/>
          </w:rPr>
          <w:t xml:space="preserve">is </w:t>
        </w:r>
        <w:r w:rsidR="008C32DF" w:rsidRPr="00E037D7">
          <w:rPr>
            <w:lang w:eastAsia="en-GB"/>
          </w:rPr>
          <w:t>rapidly improving</w:t>
        </w:r>
      </w:ins>
      <w:ins w:id="327" w:author="Carl Ollvik Aasa" w:date="2021-08-04T12:19:00Z">
        <w:r w:rsidR="008C4737">
          <w:rPr>
            <w:lang w:eastAsia="en-GB"/>
          </w:rPr>
          <w:t xml:space="preserve"> with</w:t>
        </w:r>
      </w:ins>
      <w:ins w:id="328" w:author="Carl Ollvik Aasa" w:date="2021-08-04T12:17:00Z">
        <w:r w:rsidR="00F93C28">
          <w:rPr>
            <w:lang w:eastAsia="en-GB"/>
          </w:rPr>
          <w:t xml:space="preserve"> utiliz</w:t>
        </w:r>
      </w:ins>
      <w:ins w:id="329" w:author="Carl Ollvik Aasa" w:date="2021-08-04T12:19:00Z">
        <w:r w:rsidR="008C4737">
          <w:rPr>
            <w:lang w:eastAsia="en-GB"/>
          </w:rPr>
          <w:t xml:space="preserve">ation and refinement of </w:t>
        </w:r>
      </w:ins>
      <w:ins w:id="330" w:author="Carl Ollvik Aasa" w:date="2021-08-04T12:17:00Z">
        <w:r w:rsidR="00F93C28">
          <w:rPr>
            <w:lang w:eastAsia="en-GB"/>
          </w:rPr>
          <w:t xml:space="preserve"> </w:t>
        </w:r>
      </w:ins>
      <w:ins w:id="331" w:author="Carl Ollvik Aasa" w:date="2021-08-04T12:18:00Z">
        <w:r w:rsidR="00F93C28">
          <w:rPr>
            <w:lang w:eastAsia="en-GB"/>
          </w:rPr>
          <w:t>machine learning (ML) algorithms</w:t>
        </w:r>
      </w:ins>
      <w:ins w:id="332" w:author="Carl Ollvik Aasa" w:date="2021-08-04T12:05:00Z">
        <w:r w:rsidR="00641F73">
          <w:rPr>
            <w:lang w:eastAsia="en-GB"/>
          </w:rPr>
          <w:t xml:space="preserve">. </w:t>
        </w:r>
      </w:ins>
      <w:ins w:id="333" w:author="Carl Ollvik Aasa" w:date="2021-08-04T14:44:00Z">
        <w:r w:rsidR="00542FAE">
          <w:rPr>
            <w:lang w:eastAsia="en-GB"/>
          </w:rPr>
          <w:t>M</w:t>
        </w:r>
      </w:ins>
      <w:ins w:id="334" w:author="Carl Ollvik Aasa" w:date="2021-08-04T12:33:00Z">
        <w:r w:rsidR="00D53D3D">
          <w:rPr>
            <w:lang w:eastAsia="en-GB"/>
          </w:rPr>
          <w:t>e</w:t>
        </w:r>
      </w:ins>
      <w:ins w:id="335" w:author="Carl Ollvik Aasa" w:date="2021-08-04T12:34:00Z">
        <w:r w:rsidR="00D53D3D">
          <w:rPr>
            <w:lang w:eastAsia="en-GB"/>
          </w:rPr>
          <w:t xml:space="preserve">dical language </w:t>
        </w:r>
        <w:r w:rsidR="00F008D6">
          <w:rPr>
            <w:lang w:eastAsia="en-GB"/>
          </w:rPr>
          <w:t xml:space="preserve">and </w:t>
        </w:r>
      </w:ins>
      <w:ins w:id="336" w:author="Carl Ollvik Aasa" w:date="2021-08-04T12:26:00Z">
        <w:r w:rsidR="00561E31">
          <w:rPr>
            <w:lang w:eastAsia="en-GB"/>
          </w:rPr>
          <w:t xml:space="preserve">the language of </w:t>
        </w:r>
      </w:ins>
      <w:ins w:id="337" w:author="Carl Ollvik Aasa" w:date="2021-08-04T12:16:00Z">
        <w:r w:rsidR="00361DD0">
          <w:rPr>
            <w:lang w:eastAsia="en-GB"/>
          </w:rPr>
          <w:t>EHRs</w:t>
        </w:r>
      </w:ins>
      <w:ins w:id="338" w:author="Carl Ollvik Aasa" w:date="2021-08-04T12:26:00Z">
        <w:r w:rsidR="00561E31">
          <w:rPr>
            <w:lang w:eastAsia="en-GB"/>
          </w:rPr>
          <w:t xml:space="preserve"> differs from </w:t>
        </w:r>
      </w:ins>
      <w:ins w:id="339" w:author="Carl Ollvik Aasa" w:date="2021-08-04T12:27:00Z">
        <w:r w:rsidR="00535C63">
          <w:rPr>
            <w:lang w:eastAsia="en-GB"/>
          </w:rPr>
          <w:t>other text, such as news articles or encyclopedias</w:t>
        </w:r>
        <w:r w:rsidR="007B0A63">
          <w:rPr>
            <w:lang w:eastAsia="en-GB"/>
          </w:rPr>
          <w:t>,</w:t>
        </w:r>
        <w:r w:rsidR="00535C63">
          <w:rPr>
            <w:lang w:eastAsia="en-GB"/>
          </w:rPr>
          <w:t xml:space="preserve"> </w:t>
        </w:r>
      </w:ins>
      <w:ins w:id="340" w:author="Carl Ollvik Aasa" w:date="2021-08-04T12:16:00Z">
        <w:r w:rsidR="00361DD0">
          <w:t>contain</w:t>
        </w:r>
      </w:ins>
      <w:ins w:id="341" w:author="Carl Ollvik Aasa" w:date="2021-08-04T12:27:00Z">
        <w:r w:rsidR="007B0A63">
          <w:t>ing</w:t>
        </w:r>
      </w:ins>
      <w:ins w:id="342" w:author="Carl Ollvik Aasa" w:date="2021-08-04T12:16:00Z">
        <w:r w:rsidR="00361DD0">
          <w:t xml:space="preserve"> many non-standardized abbreviations and jargon that requires knowledge of the field as well as misspellings</w:t>
        </w:r>
      </w:ins>
      <w:ins w:id="343" w:author="Carl Ollvik Aasa" w:date="2021-08-04T12:21:00Z">
        <w:r w:rsidR="00B07B50">
          <w:t xml:space="preserve"> </w:t>
        </w:r>
        <w:r w:rsidR="000F7991">
          <w:t>and</w:t>
        </w:r>
        <w:r w:rsidR="00B07B50">
          <w:t xml:space="preserve"> </w:t>
        </w:r>
        <w:r w:rsidR="000F7991">
          <w:t>syntactically incomplete sentences</w:t>
        </w:r>
      </w:ins>
      <w:ins w:id="344" w:author="Carl Ollvik Aasa" w:date="2021-08-04T12:23:00Z">
        <w:r w:rsidR="00557020">
          <w:t xml:space="preserve"> for brevity</w:t>
        </w:r>
      </w:ins>
      <w:ins w:id="345" w:author="Carl Ollvik Aasa" w:date="2021-08-04T12:21:00Z">
        <w:r w:rsidR="000F7991">
          <w:t xml:space="preserve">, e.g. not mentioning </w:t>
        </w:r>
      </w:ins>
      <w:ins w:id="346" w:author="Carl Ollvik Aasa" w:date="2021-08-04T12:22:00Z">
        <w:r w:rsidR="000F7991">
          <w:t xml:space="preserve">the patient </w:t>
        </w:r>
      </w:ins>
      <w:ins w:id="347" w:author="Carl Ollvik Aasa" w:date="2021-08-04T12:23:00Z">
        <w:r w:rsidR="00557020">
          <w:t xml:space="preserve">as </w:t>
        </w:r>
      </w:ins>
      <w:ins w:id="348" w:author="Carl Ollvik Aasa" w:date="2021-08-04T12:22:00Z">
        <w:r w:rsidR="0062118F">
          <w:t>the</w:t>
        </w:r>
        <w:r w:rsidR="000F7991">
          <w:t xml:space="preserve"> subject</w:t>
        </w:r>
      </w:ins>
      <w:ins w:id="349" w:author="Carl Ollvik Aasa" w:date="2021-08-04T14:44:00Z">
        <w:r w:rsidR="00542FAE">
          <w:t>.</w:t>
        </w:r>
      </w:ins>
      <w:ins w:id="350" w:author="Carl Ollvik Aasa" w:date="2021-08-04T12:16:00Z">
        <w:r w:rsidR="00361DD0">
          <w:fldChar w:fldCharType="begin"/>
        </w:r>
      </w:ins>
      <w:r w:rsidR="001C2C79">
        <w:instrText xml:space="preserve"> ADDIN ZOTERO_ITEM CSL_CITATION {"citationID":"t62BkOoE","properties":{"formattedCitation":"(4)","plainCitation":"(4)","noteIndex":0},"citationItems":[{"id":336,"uris":["http://zotero.org/users/7999176/items/48M6U7K5"],"uri":["http://zotero.org/users/7999176/items/48M6U7K5"],"itemData":{"id":336,"type":"article-journal","abstract":"BACKGROUND: Free text is helpful for entering information into electronic health records, but reusing it is a challenge. The need for language technology for processing Finnish and Swedish healthcare text is therefore evident; however, Finnish and Swedish are linguistically very dissimilar. In this paper we present a comparison of characteristics in Finnish and Swedish free-text nursing narratives from intensive care. This creates a framework for characterising and comparing clinical text and lays the groundwork for developing clinical language technologies.\nMETHODS: Our material included daily nursing narratives from one intensive care unit in Finland and one in Sweden. Inclusion criteria for patients were an inpatient period of least five days and an age of at least 16 years. We performed a comparative analysis as part of a collaborative effort between Finnish- and Swedish-speaking healthcare and language technology professionals that included both qualitative and quantitative aspects. The qualitative analysis addressed the content and structure of three average-sized health records from each country. In the quantitative analysis 514 Finnish and 379 Swedish health records were studied using various language technology tools.\nRESULTS: Although the two languages are not closely related, nursing narratives in Finland and Sweden had many properties in common. Both made use of specialised jargon and their content was very similar. However, many of these characteristics were challenging regarding development of language technology to support producing and using clinical documentation.\nCONCLUSIONS: The way Finnish and Swedish intensive care nursing was documented, was not country or language dependent, but shared a common context, principles and structural features and even similar vocabulary elements. Technology solutions are therefore likely to be applicable to a wider range of natural languages, but they need linguistic tailoring.\nAVAILABILITY: The Finnish and Swedish data can be found at: http://www.dsv.su.se/hexanord/data/.","container-title":"Journal of Biomedical Semantics","DOI":"10/chhtdz","ISSN":"2041-1480","journalAbbreviation":"J Biomed Semantics","language":"eng","note":"28 citations (Semantic Scholar/DOI) [2021-08-03]\nPMID: 21992572\nPMCID: PMC3194173","page":"S1","source":"PubMed","title":"Characteristics of Finnish and Swedish intensive care nursing narratives: a comparative analysis to support the development of clinical language technologies","title-short":"Characteristics of Finnish and Swedish intensive care nursing narratives","volume":"2 Suppl 3","author":[{"family":"Allvin","given":"Helen"},{"family":"Carlsson","given":"Elin"},{"family":"Dalianis","given":"Hercules"},{"family":"Danielsson-Ojala","given":"Riitta"},{"family":"Daudaravičius","given":"Vidas"},{"family":"Hassel","given":"Martin"},{"family":"Kokkinakis","given":"Dimitrios"},{"family":"Lundgrén-Laine","given":"Heljä"},{"family":"Nilsson","given":"Gunnar H."},{"family":"Nytrø","given":"Oystein"},{"family":"Salanterä","given":"Sanna"},{"family":"Skeppstedt","given":"Maria"},{"family":"Suominen","given":"Hanna"},{"family":"Velupillai","given":"Sumithra"}],"issued":{"date-parts":[["2011"]]}}}],"schema":"https://github.com/citation-style-language/schema/raw/master/csl-citation.json"} </w:instrText>
      </w:r>
      <w:ins w:id="351" w:author="Carl Ollvik Aasa" w:date="2021-08-04T12:16:00Z">
        <w:r w:rsidR="00361DD0">
          <w:fldChar w:fldCharType="separate"/>
        </w:r>
      </w:ins>
      <w:r w:rsidR="001C2C79" w:rsidRPr="001C2C79">
        <w:t>(4)</w:t>
      </w:r>
      <w:ins w:id="352" w:author="Carl Ollvik Aasa" w:date="2021-08-04T12:16:00Z">
        <w:r w:rsidR="00361DD0">
          <w:fldChar w:fldCharType="end"/>
        </w:r>
        <w:r w:rsidR="00361DD0">
          <w:t xml:space="preserve"> </w:t>
        </w:r>
      </w:ins>
      <w:ins w:id="353" w:author="Carl Ollvik Aasa" w:date="2021-08-04T14:44:00Z">
        <w:r w:rsidR="00542FAE" w:rsidRPr="00542FAE">
          <w:rPr>
            <w:rPrChange w:id="354" w:author="Carl Ollvik Aasa" w:date="2021-08-04T14:44:00Z">
              <w:rPr>
                <w:highlight w:val="green"/>
              </w:rPr>
            </w:rPrChange>
          </w:rPr>
          <w:t xml:space="preserve">In addition, the </w:t>
        </w:r>
        <w:r w:rsidR="00542FAE">
          <w:t xml:space="preserve">data </w:t>
        </w:r>
        <w:r w:rsidR="00542FAE" w:rsidRPr="00542FAE">
          <w:rPr>
            <w:rPrChange w:id="355" w:author="Carl Ollvik Aasa" w:date="2021-08-04T14:44:00Z">
              <w:rPr>
                <w:highlight w:val="green"/>
              </w:rPr>
            </w:rPrChange>
          </w:rPr>
          <w:t xml:space="preserve">contain sensitive information, such as addresses, occupation, and id numbers, which requires solutions and policies to protect patient integrity. </w:t>
        </w:r>
        <w:r w:rsidR="00542FAE" w:rsidRPr="00542FAE">
          <w:rPr>
            <w:rStyle w:val="BodyTextChar"/>
            <w:rFonts w:eastAsia="Calibri"/>
            <w:rPrChange w:id="356" w:author="Carl Ollvik Aasa" w:date="2021-08-04T14:44:00Z">
              <w:rPr>
                <w:rStyle w:val="BodyTextChar"/>
                <w:rFonts w:eastAsia="Calibri"/>
                <w:highlight w:val="green"/>
              </w:rPr>
            </w:rPrChange>
          </w:rPr>
          <w:fldChar w:fldCharType="begin"/>
        </w:r>
        <w:r w:rsidR="00542FAE" w:rsidRPr="00542FAE">
          <w:rPr>
            <w:rStyle w:val="BodyTextChar"/>
            <w:rFonts w:eastAsia="Calibri"/>
            <w:rPrChange w:id="357" w:author="Carl Ollvik Aasa" w:date="2021-08-04T14:44:00Z">
              <w:rPr>
                <w:rStyle w:val="BodyTextChar"/>
                <w:rFonts w:eastAsia="Calibri"/>
                <w:highlight w:val="green"/>
              </w:rPr>
            </w:rPrChange>
          </w:rPr>
          <w:instrText xml:space="preserve"> ADDIN ZOTERO_ITEM CSL_CITATION {"citationID":"V5aBOtv4","properties":{"formattedCitation":"(18)","plainCitation":"(18)","noteIndex":0},"citationItems":[{"id":214,"uris":["http://zotero.org/users/7999176/items/YC75A66H"],"uri":["http://zotero.org/users/7999176/items/YC75A66H"],"itemData":{"id":214,"type":"article-journal","abstract":"This article discusses how to use the SOAP (subjective, objective, assessment, and plan) note format to provide clear and concise documentation of the client's continuum of care. Not only does this format allow for thorough documentation, but it also assists the counselor in representing client concerns in a holistic framework, thus permitting practitioners, paraprofessionals, and case managers to better understand the concerns and needs of the client. Whereas counselors working in certain settings (e.g., public funded institutions) are likely to find various recommendations in the article easy to incorporate into their current practice, the authors believe the recommendations are relevant to a wide array of settings.","container-title":"Journal of Counseling &amp; Development","DOI":"10/fzgb64","ISSN":"1556-6676","issue":"3","language":"en","note":"_eprint: https://onlinelibrary.wiley.com/doi/pdf/10.1002/j.1556-6678.2002.tb00193.x","page":"286-292","source":"Wiley Online Library","title":"Learning to Write Case Notes Using the SOAP Format","volume":"80","author":[{"family":"Cameron","given":"Susan"},{"family":"Turtle-Song","given":"Imani"}],"issued":{"date-parts":[["2002"]]}}}],"schema":"https://github.com/citation-style-language/schema/raw/master/csl-citation.json"} </w:instrText>
        </w:r>
        <w:r w:rsidR="00542FAE" w:rsidRPr="00542FAE">
          <w:rPr>
            <w:rStyle w:val="BodyTextChar"/>
            <w:rFonts w:eastAsia="Calibri"/>
            <w:rPrChange w:id="358" w:author="Carl Ollvik Aasa" w:date="2021-08-04T14:44:00Z">
              <w:rPr>
                <w:rStyle w:val="BodyTextChar"/>
                <w:rFonts w:eastAsia="Calibri"/>
                <w:highlight w:val="green"/>
              </w:rPr>
            </w:rPrChange>
          </w:rPr>
          <w:fldChar w:fldCharType="separate"/>
        </w:r>
        <w:r w:rsidR="00542FAE" w:rsidRPr="00542FAE">
          <w:rPr>
            <w:rPrChange w:id="359" w:author="Carl Ollvik Aasa" w:date="2021-08-04T14:44:00Z">
              <w:rPr>
                <w:highlight w:val="green"/>
              </w:rPr>
            </w:rPrChange>
          </w:rPr>
          <w:t>(18)</w:t>
        </w:r>
        <w:r w:rsidR="00542FAE" w:rsidRPr="00542FAE">
          <w:rPr>
            <w:rStyle w:val="BodyTextChar"/>
            <w:rFonts w:eastAsia="Calibri"/>
            <w:rPrChange w:id="360" w:author="Carl Ollvik Aasa" w:date="2021-08-04T14:44:00Z">
              <w:rPr>
                <w:rStyle w:val="BodyTextChar"/>
                <w:rFonts w:eastAsia="Calibri"/>
                <w:highlight w:val="green"/>
              </w:rPr>
            </w:rPrChange>
          </w:rPr>
          <w:fldChar w:fldCharType="end"/>
        </w:r>
        <w:r w:rsidR="00CC0DBF">
          <w:rPr>
            <w:rStyle w:val="BodyTextChar"/>
            <w:rFonts w:eastAsia="Calibri"/>
          </w:rPr>
          <w:t xml:space="preserve"> </w:t>
        </w:r>
      </w:ins>
      <w:ins w:id="361" w:author="Carl Ollvik Aasa" w:date="2021-08-04T14:45:00Z">
        <w:r w:rsidR="00D57EB9">
          <w:rPr>
            <w:rStyle w:val="BodyTextChar"/>
            <w:rFonts w:eastAsia="Calibri"/>
          </w:rPr>
          <w:t xml:space="preserve">Despite these challenges </w:t>
        </w:r>
      </w:ins>
      <w:ins w:id="362" w:author="Carl Ollvik Aasa" w:date="2021-08-04T12:24:00Z">
        <w:r w:rsidR="001B4693">
          <w:t xml:space="preserve">NLP </w:t>
        </w:r>
      </w:ins>
      <w:ins w:id="363" w:author="Carl Ollvik Aasa" w:date="2021-08-04T12:30:00Z">
        <w:r w:rsidR="003A6678">
          <w:t xml:space="preserve">has been </w:t>
        </w:r>
      </w:ins>
      <w:ins w:id="364" w:author="Carl Ollvik Aasa" w:date="2021-08-04T14:45:00Z">
        <w:r w:rsidR="00D57EB9">
          <w:t>used for</w:t>
        </w:r>
      </w:ins>
      <w:ins w:id="365" w:author="Carl Ollvik Aasa" w:date="2021-08-04T12:34:00Z">
        <w:r w:rsidR="00F008D6">
          <w:t xml:space="preserve"> multiple </w:t>
        </w:r>
      </w:ins>
      <w:ins w:id="366" w:author="Carl Ollvik Aasa" w:date="2021-08-04T12:35:00Z">
        <w:r w:rsidR="00D93071">
          <w:t xml:space="preserve">healthcare </w:t>
        </w:r>
      </w:ins>
      <w:ins w:id="367" w:author="Carl Ollvik Aasa" w:date="2021-08-04T12:34:00Z">
        <w:r w:rsidR="00F008D6">
          <w:t xml:space="preserve">tasks such as </w:t>
        </w:r>
        <w:r w:rsidR="00A155A0">
          <w:t>care and cost analysis, risk f</w:t>
        </w:r>
      </w:ins>
      <w:ins w:id="368" w:author="Carl Ollvik Aasa" w:date="2021-08-04T12:35:00Z">
        <w:r w:rsidR="00A155A0">
          <w:t>actor identification</w:t>
        </w:r>
      </w:ins>
      <w:ins w:id="369" w:author="Carl Ollvik Aasa" w:date="2021-08-04T14:43:00Z">
        <w:r w:rsidR="00A26C45">
          <w:t xml:space="preserve">, </w:t>
        </w:r>
      </w:ins>
      <w:ins w:id="370" w:author="Carl Ollvik Aasa" w:date="2021-08-04T14:45:00Z">
        <w:r w:rsidR="0006409E">
          <w:t>pseudo-anonymization</w:t>
        </w:r>
      </w:ins>
      <w:ins w:id="371" w:author="Carl Ollvik Aasa" w:date="2021-08-04T12:35:00Z">
        <w:r w:rsidR="00A155A0">
          <w:t xml:space="preserve"> and information extraction from EHRs</w:t>
        </w:r>
      </w:ins>
      <w:ins w:id="372" w:author="Carl Ollvik Aasa" w:date="2021-08-04T14:46:00Z">
        <w:r w:rsidR="00D24CD3">
          <w:t xml:space="preserve"> making </w:t>
        </w:r>
      </w:ins>
      <w:ins w:id="373" w:author="Carl Ollvik Aasa" w:date="2021-08-04T12:02:00Z">
        <w:r w:rsidR="008C32DF">
          <w:rPr>
            <w:lang w:eastAsia="en-GB"/>
          </w:rPr>
          <w:t xml:space="preserve">NLP </w:t>
        </w:r>
      </w:ins>
      <w:ins w:id="374" w:author="Carl Ollvik Aasa" w:date="2021-08-04T12:07:00Z">
        <w:r w:rsidR="00C76801">
          <w:rPr>
            <w:lang w:eastAsia="en-GB"/>
          </w:rPr>
          <w:t xml:space="preserve">being the </w:t>
        </w:r>
      </w:ins>
      <w:ins w:id="375" w:author="Carl Ollvik Aasa" w:date="2021-08-04T12:02:00Z">
        <w:r w:rsidR="008C32DF">
          <w:rPr>
            <w:lang w:eastAsia="en-GB"/>
          </w:rPr>
          <w:t xml:space="preserve">most widely used tool for “big data” analysis in </w:t>
        </w:r>
        <w:r w:rsidR="008C32DF" w:rsidRPr="00866EE2">
          <w:t>healthcare</w:t>
        </w:r>
        <w:r w:rsidR="008C32DF">
          <w:t>.</w:t>
        </w:r>
        <w:commentRangeStart w:id="376"/>
        <w:commentRangeEnd w:id="376"/>
        <w:r w:rsidR="008C32DF">
          <w:rPr>
            <w:rStyle w:val="CommentReference"/>
            <w:rFonts w:ascii="Calibri" w:eastAsia="Calibri" w:hAnsi="Calibri"/>
            <w:color w:val="auto"/>
            <w:spacing w:val="0"/>
            <w:kern w:val="0"/>
            <w:lang w:val="en-GB"/>
          </w:rPr>
          <w:commentReference w:id="376"/>
        </w:r>
        <w:r w:rsidR="008C32DF">
          <w:rPr>
            <w:lang w:eastAsia="en-GB"/>
          </w:rPr>
          <w:fldChar w:fldCharType="begin"/>
        </w:r>
        <w:r w:rsidR="008C32DF">
          <w:rPr>
            <w:lang w:eastAsia="en-GB"/>
          </w:rPr>
          <w:instrText xml:space="preserve"> ADDIN ZOTERO_ITEM CSL_CITATION {"citationID":"mNwDrzfz","properties":{"formattedCitation":"(5)","plainCitation":"(5)","noteIndex":0},"citationItems":[{"id":231,"uris":["http://zotero.org/users/7999176/items/BJFI7L96"],"uri":["http://zotero.org/users/7999176/items/BJFI7L96"],"itemData":{"id":231,"type":"article-journal","abstract":"With the COVID-19 pandemic, there is a growing urgency for medical community to keep up with the accelerating growth in the new coronavirus-related literature. As a result, the COVID-19 Open Research Dataset Challenge has released a corpus of scholarly articles and is calling for machine learning approaches to help bridging the gap between the researchers and the rapidly growing publications. Here, we take advantage of the recent advances in pre-trained NLP models, BERT and OpenAI GPT-2, to solve this challenge by performing text summarization on this dataset. We evaluate the results using ROUGE scores and visual inspection. Our model provides abstractive and comprehensive information based on keywords extracted from the original articles. Our work can help the the medical community, by providing succinct summaries of articles for which the abstract are not already available.","container-title":"arXiv:2006.01997 [cs]","language":"en","note":"arXiv: 2006.01997","source":"arXiv.org","title":"Automatic Text Summarization of COVID-19 Medical Research Articles using BERT and GPT-2","URL":"http://arxiv.org/abs/2006.01997","author":[{"family":"Kieuvongngam","given":"Virapat"},{"family":"Tan","given":"Bowen"},{"family":"Niu","given":"Yiming"}],"accessed":{"date-parts":[["2021",6,3]]},"issued":{"date-parts":[["2020",6,2]]}}}],"schema":"https://github.com/citation-style-language/schema/raw/master/csl-citation.json"} </w:instrText>
        </w:r>
        <w:r w:rsidR="008C32DF">
          <w:rPr>
            <w:lang w:eastAsia="en-GB"/>
          </w:rPr>
          <w:fldChar w:fldCharType="separate"/>
        </w:r>
        <w:r w:rsidR="008C32DF" w:rsidRPr="009D5E72">
          <w:rPr>
            <w:rFonts w:ascii="Calibri" w:hAnsi="Calibri" w:cs="Calibri"/>
            <w:sz w:val="22"/>
          </w:rPr>
          <w:t>(5)</w:t>
        </w:r>
        <w:r w:rsidR="008C32DF">
          <w:rPr>
            <w:lang w:eastAsia="en-GB"/>
          </w:rPr>
          <w:fldChar w:fldCharType="end"/>
        </w:r>
        <w:r w:rsidR="008C32DF" w:rsidRPr="00E037D7">
          <w:rPr>
            <w:lang w:eastAsia="en-GB"/>
          </w:rPr>
          <w:t xml:space="preserve"> </w:t>
        </w:r>
        <w:r w:rsidR="008C32DF">
          <w:rPr>
            <w:lang w:eastAsia="en-GB"/>
          </w:rPr>
          <w:fldChar w:fldCharType="begin"/>
        </w:r>
        <w:r w:rsidR="008C32DF">
          <w:rPr>
            <w:lang w:eastAsia="en-GB"/>
          </w:rPr>
          <w:instrText xml:space="preserve"> ADDIN ZOTERO_ITEM CSL_CITATION {"citationID":"9r7PehI6","properties":{"formattedCitation":"(6)","plainCitation":"(6)","noteIndex":0},"citationItems":[{"id":232,"uris":["http://zotero.org/users/7999176/items/VPQNGATZ"],"uri":["http://zotero.org/users/7999176/items/VPQNGATZ"],"itemData":{"id":232,"type":"article-journal","abstract":"Biomedical text mining is becoming increasingly important as the number of biomedical documents rapidly grows. With the progress in natural language processing (NLP), extracting valuable information from biomedical literature has gained popularity among researchers, and deep learning has boosted the development of effective biomedical text mining models. However, directly applying the advancements in NLP to biomedical text mining often yields unsatisfactory results due to a word distribution shift from general domain corpora to biomedical corpora. In this article, we investigate how the recently introduced pre-trained language model BERT can be adapted for biomedical corpora.We introduce BioBERT (Bidirectional Encoder Representations from Transformers for Biomedical Text Mining), which is a domain-specific language representation model pre-trained on large-scale biomedical corpora. With almost the same architecture across tasks, BioBERT largely outperforms BERT and previous state-of-the-art models in a variety of biomedical text mining tasks when pre-trained on biomedical corpora. While BERT obtains performance comparable to that of previous state-of-the-art models, BioBERT significantly outperforms them on the following three representative biomedical text mining tasks: biomedical named entity recognition (0.62% F1 score improvement), biomedical relation extraction (2.80% F1 score improvement) and biomedical question answering (12.24% MRR improvement). Our analysis results show that pre-training BERT on biomedical corpora helps it to understand complex biomedical texts.We make the pre-trained weights of BioBERT freely available at https://github.com/naver/biobert-pretrained, and the source code for fine-tuning BioBERT available at https://github.com/dmis-lab/biobert.","container-title":"Bioinformatics","DOI":"10/ggh5qq","ISSN":"1367-4803","issue":"4","journalAbbreviation":"Bioinformatics","page":"1234-1240","source":"Silverchair","title":"BioBERT: a pre-trained biomedical language representation model for biomedical text mining","title-short":"BioBERT","volume":"36","author":[{"family":"Lee","given":"Jinhyuk"},{"family":"Yoon","given":"Wonjin"},{"family":"Kim","given":"Sungdong"},{"family":"Kim","given":"Donghyeon"},{"family":"Kim","given":"Sunkyu"},{"family":"So","given":"Chan Ho"},{"family":"Kang","given":"Jaewoo"}],"issued":{"date-parts":[["2020",2,15]]}}}],"schema":"https://github.com/citation-style-language/schema/raw/master/csl-citation.json"} </w:instrText>
        </w:r>
        <w:r w:rsidR="008C32DF">
          <w:rPr>
            <w:lang w:eastAsia="en-GB"/>
          </w:rPr>
          <w:fldChar w:fldCharType="separate"/>
        </w:r>
        <w:r w:rsidR="008C32DF" w:rsidRPr="009D5E72">
          <w:rPr>
            <w:rFonts w:ascii="Calibri" w:hAnsi="Calibri" w:cs="Calibri"/>
            <w:sz w:val="22"/>
          </w:rPr>
          <w:t>(6)</w:t>
        </w:r>
        <w:r w:rsidR="008C32DF">
          <w:rPr>
            <w:lang w:eastAsia="en-GB"/>
          </w:rPr>
          <w:fldChar w:fldCharType="end"/>
        </w:r>
        <w:r w:rsidR="008C32DF">
          <w:rPr>
            <w:lang w:eastAsia="en-GB"/>
          </w:rPr>
          <w:t xml:space="preserve"> </w:t>
        </w:r>
        <w:r w:rsidR="008C32DF">
          <w:rPr>
            <w:lang w:eastAsia="en-GB"/>
          </w:rPr>
          <w:fldChar w:fldCharType="begin"/>
        </w:r>
        <w:r w:rsidR="008C32DF">
          <w:rPr>
            <w:lang w:eastAsia="en-GB"/>
          </w:rPr>
          <w:instrText xml:space="preserve"> ADDIN ZOTERO_ITEM CSL_CITATION {"citationID":"GCu9ID2s","properties":{"formattedCitation":"(2)","plainCitation":"(2)","noteIndex":0},"citationItems":[{"id":317,"uris":["http://zotero.org/users/7999176/items/JZQQJU4Q"],"uri":["http://zotero.org/users/7999176/items/JZQQJU4Q"],"itemData":{"id":317,"type":"article-journal","abstract":"OBJECTIVE: Natural language processing (NLP) of symptoms from electronic health records (EHRs) could contribute to the advancement of symptom science. We aim to synthesize the literature on the use of NLP to process or analyze symptom information documented in EHR free-text narratives.\nMATERIALS AND METHODS: Our search of 1964 records from PubMed and EMBASE was narrowed to 27 eligible articles. Data related to the purpose, free-text corpus, patients, symptoms, NLP methodology, evaluation metrics, and quality indicators were extracted for each study.\nRESULTS: Symptom-related information was presented as a primary outcome in 14 studies. EHR narratives represented various inpatient and outpatient clinical specialties, with general, cardiology, and mental health occurring most frequently. Studies encompassed a wide variety of symptoms, including shortness of breath, pain, nausea, dizziness, disturbed sleep, constipation, and depressed mood. NLP approaches included previously developed NLP tools, classification methods, and manually curated rule-based processing. Only one-third (n</w:instrText>
        </w:r>
        <w:r w:rsidR="008C32DF">
          <w:rPr>
            <w:rFonts w:ascii="Times New Roman" w:hAnsi="Times New Roman"/>
            <w:lang w:eastAsia="en-GB"/>
          </w:rPr>
          <w:instrText> </w:instrText>
        </w:r>
        <w:r w:rsidR="008C32DF">
          <w:rPr>
            <w:lang w:eastAsia="en-GB"/>
          </w:rPr>
          <w:instrText>=</w:instrText>
        </w:r>
        <w:r w:rsidR="008C32DF">
          <w:rPr>
            <w:rFonts w:ascii="Times New Roman" w:hAnsi="Times New Roman"/>
            <w:lang w:eastAsia="en-GB"/>
          </w:rPr>
          <w:instrText> </w:instrText>
        </w:r>
        <w:r w:rsidR="008C32DF">
          <w:rPr>
            <w:lang w:eastAsia="en-GB"/>
          </w:rPr>
          <w:instrText xml:space="preserve">9) of studies reported patient demographic characteristics.\nDISCUSSION: NLP is used to extract information from EHR free-text narratives written by a variety of healthcare providers on an expansive range of symptoms across diverse clinical specialties. The current focus of this field is on the development of methods to extract symptom information and the use of symptom information for disease classification tasks rather than the examination of symptoms themselves.\nCONCLUSION: Future NLP studies should concentrate on the investigation of symptoms and symptom documentation in EHR free-text narratives. Efforts should be undertaken to examine patient characteristics and make symptom-related NLP algorithms or pipelines and vocabularies openly available.","container-title":"Journal of the American Medical Informatics Association: JAMIA","DOI":"10/ggwwss","ISSN":"1527-974X","issue":"4","journalAbbreviation":"J Am Med Inform Assoc","language":"eng","note":"63 citations (Semantic Scholar/DOI) [2021-08-03]\nPMID: 30726935\nPMCID: PMC6657282","page":"364-379","source":"PubMed","title":"Natural language processing of symptoms documented in free-text narratives of electronic health records: a systematic review","title-short":"Natural language processing of symptoms documented in free-text narratives of electronic health records","volume":"26","author":[{"family":"Koleck","given":"Theresa A."},{"family":"Dreisbach","given":"Caitlin"},{"family":"Bourne","given":"Philip E."},{"family":"Bakken","given":"Suzanne"}],"issued":{"date-parts":[["2019",4,1]]}}}],"schema":"https://github.com/citation-style-language/schema/raw/master/csl-citation.json"} </w:instrText>
        </w:r>
        <w:r w:rsidR="008C32DF">
          <w:rPr>
            <w:lang w:eastAsia="en-GB"/>
          </w:rPr>
          <w:fldChar w:fldCharType="separate"/>
        </w:r>
        <w:r w:rsidR="008C32DF" w:rsidRPr="00630473">
          <w:rPr>
            <w:rFonts w:ascii="Calibri" w:hAnsi="Calibri" w:cs="Calibri"/>
            <w:sz w:val="22"/>
          </w:rPr>
          <w:t>(2)</w:t>
        </w:r>
        <w:r w:rsidR="008C32DF">
          <w:rPr>
            <w:lang w:eastAsia="en-GB"/>
          </w:rPr>
          <w:fldChar w:fldCharType="end"/>
        </w:r>
      </w:ins>
      <w:ins w:id="377" w:author="Carl Ollvik Aasa" w:date="2021-08-04T12:37:00Z">
        <w:r w:rsidR="00BB3DAC">
          <w:rPr>
            <w:lang w:eastAsia="en-GB"/>
          </w:rPr>
          <w:t xml:space="preserve"> </w:t>
        </w:r>
      </w:ins>
      <w:ins w:id="378" w:author="Carl Ollvik Aasa" w:date="2021-08-04T12:40:00Z">
        <w:r w:rsidR="00156C62">
          <w:rPr>
            <w:lang w:eastAsia="en-GB"/>
          </w:rPr>
          <w:t xml:space="preserve"> </w:t>
        </w:r>
      </w:ins>
      <w:ins w:id="379" w:author="Carl Ollvik Aasa" w:date="2021-08-04T12:37:00Z">
        <w:r w:rsidR="00BB3DAC">
          <w:rPr>
            <w:lang w:eastAsia="en-GB"/>
          </w:rPr>
          <w:t xml:space="preserve">A major </w:t>
        </w:r>
      </w:ins>
      <w:ins w:id="380" w:author="Carl Ollvik Aasa" w:date="2021-08-04T12:38:00Z">
        <w:r w:rsidR="00430CE4">
          <w:rPr>
            <w:lang w:eastAsia="en-GB"/>
          </w:rPr>
          <w:t xml:space="preserve">part of such tasks </w:t>
        </w:r>
      </w:ins>
      <w:ins w:id="381" w:author="Carl Ollvik Aasa" w:date="2021-08-04T12:37:00Z">
        <w:r w:rsidR="00BB3DAC">
          <w:rPr>
            <w:lang w:eastAsia="en-GB"/>
          </w:rPr>
          <w:t>is named entity recognition (NER) which is the automatic detection and assigning of parts of text to predefined concept/categories, such as locations, measurements, diseases, symptoms and findings.</w:t>
        </w:r>
        <w:r w:rsidR="00BB3DAC">
          <w:rPr>
            <w:lang w:eastAsia="en-GB"/>
          </w:rPr>
          <w:fldChar w:fldCharType="begin"/>
        </w:r>
        <w:r w:rsidR="00BB3DAC">
          <w:rPr>
            <w:lang w:eastAsia="en-GB"/>
          </w:rPr>
          <w:instrText xml:space="preserve"> ADDIN ZOTERO_ITEM CSL_CITATION {"citationID":"rsjFo7RJ","properties":{"formattedCitation":"(1)","plainCitation":"(1)","noteIndex":0},"citationItems":[{"id":226,"uris":["http://zotero.org/users/7999176/items/9A2AD884"],"uri":["http://zotero.org/users/7999176/items/9A2AD884"],"itemData":{"id":226,"type":"book","abstract":"This open access book describes the results of natural language processing and machine learning methods applied to clinical text from electronic patient records. It is divided into twelve chapters. Chapters 1-4 discuss the history and background of the original paper-based patient records, their purpose, and how they are written and structured. These initial chapters do not require any technical or medical background knowledge. The remaining eight chapters are more technical in nature and describe various medical classifications and terminologies such as ICD diagnosis codes, SNOMED CT, MeSH, UMLS, and ATC. Chapters 5-10 cover basic tools for natural language processing and information retrieval, and how to apply them to clinical text. The difference between rule-based and machine learning-based methods, as well as between supervised and unsupervised machine learning methods, are also explained. Next, ethical concerns regarding the use of sensitive patient records for research purposes are discussed, including methods for de-identifying electronic patient records and safely storing patient records. The book's closing chapters present a number of applications in clinical text mining and summarise the lessons learned from the previous chapters. The book provides a comprehensive overview of technical issues arising in clinical text mining, and offers a valuable guide for advanced students in health informatics, computational linguistics, and information retrieval, and for researchers entering these fields","call-number":"025.04","edition":"1st ed. 2018","event-place":"Cham","ISBN":"978-3-319-78503-5","note":"DOI: 10.1007/978-3-319-78503-5","number-of-pages":"1","publisher":"Springer International Publishing : Imprint: Springer","publisher-place":"Cham","source":"Library of Congress ISBN","title":"Clinical Text Mining: Secondary Use of Electronic Patient Records","title-short":"Clinical Text Mining","author":[{"family":"Dalianis","given":"Hercules"}],"issued":{"date-parts":[["2018"]]}}}],"schema":"https://github.com/citation-style-language/schema/raw/master/csl-citation.json"} </w:instrText>
        </w:r>
        <w:r w:rsidR="00BB3DAC">
          <w:rPr>
            <w:lang w:eastAsia="en-GB"/>
          </w:rPr>
          <w:fldChar w:fldCharType="separate"/>
        </w:r>
        <w:r w:rsidR="00BB3DAC" w:rsidRPr="00DF6908">
          <w:rPr>
            <w:rFonts w:ascii="Calibri" w:hAnsi="Calibri" w:cs="Calibri"/>
            <w:sz w:val="22"/>
          </w:rPr>
          <w:t>(1)</w:t>
        </w:r>
        <w:r w:rsidR="00BB3DAC">
          <w:rPr>
            <w:lang w:eastAsia="en-GB"/>
          </w:rPr>
          <w:fldChar w:fldCharType="end"/>
        </w:r>
      </w:ins>
      <w:ins w:id="382" w:author="Carl Ollvik Aasa" w:date="2021-08-04T14:43:00Z">
        <w:r w:rsidR="00A26C45">
          <w:rPr>
            <w:lang w:eastAsia="en-GB"/>
          </w:rPr>
          <w:t xml:space="preserve"> </w:t>
        </w:r>
      </w:ins>
    </w:p>
    <w:p w14:paraId="44B69A8B" w14:textId="56B8416A" w:rsidR="008B0BAE" w:rsidDel="00E30139" w:rsidRDefault="00567A49" w:rsidP="0047240F">
      <w:pPr>
        <w:pStyle w:val="Paragraph0"/>
        <w:rPr>
          <w:del w:id="383" w:author="Carl Ollvik Aasa" w:date="2021-08-03T12:49:00Z"/>
        </w:rPr>
      </w:pPr>
      <w:ins w:id="384" w:author="Carl Ollvik Aasa" w:date="2021-08-04T12:29:00Z">
        <w:r>
          <w:t>Most NLP tools are developed for English</w:t>
        </w:r>
      </w:ins>
      <w:ins w:id="385" w:author="Carl Ollvik" w:date="2021-08-02T18:19:00Z">
        <w:del w:id="386" w:author="Carl Ollvik Aasa" w:date="2021-08-03T20:53:00Z">
          <w:r w:rsidR="00B648F2" w:rsidDel="00E21EE0">
            <w:delText xml:space="preserve"> </w:delText>
          </w:r>
        </w:del>
      </w:ins>
      <w:ins w:id="387" w:author="Carl Ollvik" w:date="2021-08-02T18:29:00Z">
        <w:del w:id="388" w:author="Carl Ollvik Aasa" w:date="2021-08-03T10:58:00Z">
          <w:r w:rsidR="00EF2E30" w:rsidDel="00133258">
            <w:delText>I</w:delText>
          </w:r>
        </w:del>
        <w:del w:id="389" w:author="Carl Ollvik Aasa" w:date="2021-08-04T12:28:00Z">
          <w:r w:rsidR="00EF2E30" w:rsidDel="00EB00FC">
            <w:delText xml:space="preserve">n </w:delText>
          </w:r>
        </w:del>
      </w:ins>
      <w:ins w:id="390" w:author="Carl Ollvik" w:date="2021-08-02T18:35:00Z">
        <w:del w:id="391" w:author="Carl Ollvik Aasa" w:date="2021-08-04T12:28:00Z">
          <w:r w:rsidR="000516AF" w:rsidDel="00EB00FC">
            <w:delText>addition,</w:delText>
          </w:r>
        </w:del>
      </w:ins>
      <w:ins w:id="392" w:author="Carl Ollvik" w:date="2021-08-02T18:29:00Z">
        <w:del w:id="393" w:author="Carl Ollvik Aasa" w:date="2021-08-04T12:28:00Z">
          <w:r w:rsidR="00EF2E30" w:rsidDel="00EB00FC">
            <w:delText xml:space="preserve"> the nature of the data makes it particularly</w:delText>
          </w:r>
        </w:del>
      </w:ins>
      <w:ins w:id="394" w:author="Carl Ollvik" w:date="2021-08-02T18:30:00Z">
        <w:del w:id="395" w:author="Carl Ollvik Aasa" w:date="2021-08-04T12:28:00Z">
          <w:r w:rsidR="00EF2E30" w:rsidDel="00EB00FC">
            <w:delText xml:space="preserve"> </w:delText>
          </w:r>
        </w:del>
        <w:del w:id="396" w:author="Carl Ollvik Aasa" w:date="2021-08-03T20:47:00Z">
          <w:r w:rsidR="00EF2E30" w:rsidDel="00CD1C94">
            <w:delText xml:space="preserve">sensitive and </w:delText>
          </w:r>
        </w:del>
        <w:del w:id="397" w:author="Carl Ollvik Aasa" w:date="2021-08-04T12:28:00Z">
          <w:r w:rsidR="00EF2E30" w:rsidDel="00EB00FC">
            <w:delText xml:space="preserve">difficult as </w:delText>
          </w:r>
        </w:del>
      </w:ins>
      <w:ins w:id="398" w:author="Carl Ollvik" w:date="2021-08-02T18:31:00Z">
        <w:del w:id="399" w:author="Carl Ollvik Aasa" w:date="2021-08-04T12:28:00Z">
          <w:r w:rsidR="00EF2E30" w:rsidDel="00EB00FC">
            <w:delText xml:space="preserve">records contain </w:delText>
          </w:r>
        </w:del>
      </w:ins>
      <w:ins w:id="400" w:author="Carl Ollvik" w:date="2021-08-02T18:30:00Z">
        <w:del w:id="401" w:author="Carl Ollvik Aasa" w:date="2021-08-04T12:28:00Z">
          <w:r w:rsidR="00EF2E30" w:rsidDel="00EB00FC">
            <w:delText>s</w:delText>
          </w:r>
        </w:del>
      </w:ins>
      <w:ins w:id="402" w:author="Carl Ollvik" w:date="2021-08-02T18:20:00Z">
        <w:del w:id="403" w:author="Carl Ollvik Aasa" w:date="2021-08-04T12:28:00Z">
          <w:r w:rsidR="001F360D" w:rsidDel="00EB00FC">
            <w:delText xml:space="preserve">ensitive </w:delText>
          </w:r>
        </w:del>
      </w:ins>
      <w:ins w:id="404" w:author="Carl Ollvik" w:date="2021-08-02T18:22:00Z">
        <w:del w:id="405" w:author="Carl Ollvik Aasa" w:date="2021-08-04T12:28:00Z">
          <w:r w:rsidR="001F360D" w:rsidDel="00EB00FC">
            <w:delText>information</w:delText>
          </w:r>
        </w:del>
      </w:ins>
      <w:ins w:id="406" w:author="Carl Ollvik" w:date="2021-08-02T18:31:00Z">
        <w:del w:id="407" w:author="Carl Ollvik Aasa" w:date="2021-08-04T12:28:00Z">
          <w:r w:rsidR="00EF2E30" w:rsidDel="00EB00FC">
            <w:delText>,</w:delText>
          </w:r>
        </w:del>
      </w:ins>
      <w:ins w:id="408" w:author="Carl Ollvik" w:date="2021-08-02T18:23:00Z">
        <w:del w:id="409" w:author="Carl Ollvik Aasa" w:date="2021-08-04T12:28:00Z">
          <w:r w:rsidR="001F360D" w:rsidDel="00EB00FC">
            <w:delText xml:space="preserve"> s</w:delText>
          </w:r>
        </w:del>
      </w:ins>
      <w:ins w:id="410" w:author="Carl Ollvik" w:date="2021-08-02T18:21:00Z">
        <w:del w:id="411" w:author="Carl Ollvik Aasa" w:date="2021-08-04T12:28:00Z">
          <w:r w:rsidR="001F360D" w:rsidDel="00EB00FC">
            <w:delText xml:space="preserve">uch as addresses, </w:delText>
          </w:r>
        </w:del>
      </w:ins>
      <w:ins w:id="412" w:author="Carl Ollvik" w:date="2021-08-02T18:35:00Z">
        <w:del w:id="413" w:author="Carl Ollvik Aasa" w:date="2021-08-04T12:28:00Z">
          <w:r w:rsidR="000516AF" w:rsidDel="00EB00FC">
            <w:delText>occupation,</w:delText>
          </w:r>
        </w:del>
      </w:ins>
      <w:ins w:id="414" w:author="Carl Ollvik" w:date="2021-08-02T18:31:00Z">
        <w:del w:id="415" w:author="Carl Ollvik Aasa" w:date="2021-08-04T12:28:00Z">
          <w:r w:rsidR="00EF2E30" w:rsidDel="00EB00FC">
            <w:delText xml:space="preserve"> and</w:delText>
          </w:r>
        </w:del>
      </w:ins>
      <w:ins w:id="416" w:author="Carl Ollvik" w:date="2021-08-02T18:23:00Z">
        <w:del w:id="417" w:author="Carl Ollvik Aasa" w:date="2021-08-04T12:28:00Z">
          <w:r w:rsidR="001F360D" w:rsidDel="00EB00FC">
            <w:delText xml:space="preserve"> id numbers</w:delText>
          </w:r>
        </w:del>
      </w:ins>
      <w:ins w:id="418" w:author="Carl Ollvik" w:date="2021-08-02T18:31:00Z">
        <w:del w:id="419" w:author="Carl Ollvik Aasa" w:date="2021-08-04T12:28:00Z">
          <w:r w:rsidR="00EF2E30" w:rsidDel="00EB00FC">
            <w:delText>,</w:delText>
          </w:r>
        </w:del>
      </w:ins>
      <w:ins w:id="420" w:author="Carl Ollvik" w:date="2021-08-02T18:30:00Z">
        <w:del w:id="421" w:author="Carl Ollvik Aasa" w:date="2021-08-04T12:28:00Z">
          <w:r w:rsidR="00EF2E30" w:rsidDel="00EB00FC">
            <w:delText xml:space="preserve"> </w:delText>
          </w:r>
        </w:del>
      </w:ins>
      <w:ins w:id="422" w:author="Carl Ollvik" w:date="2021-08-02T18:24:00Z">
        <w:del w:id="423" w:author="Carl Ollvik Aasa" w:date="2021-08-04T12:28:00Z">
          <w:r w:rsidR="001F360D" w:rsidDel="00EB00FC">
            <w:delText xml:space="preserve">which requires solutions and policies to protect </w:delText>
          </w:r>
        </w:del>
      </w:ins>
      <w:ins w:id="424" w:author="Carl Ollvik" w:date="2021-08-02T18:20:00Z">
        <w:del w:id="425" w:author="Carl Ollvik Aasa" w:date="2021-08-04T12:28:00Z">
          <w:r w:rsidR="001F360D" w:rsidDel="00EB00FC">
            <w:delText>patient integrity</w:delText>
          </w:r>
        </w:del>
      </w:ins>
      <w:ins w:id="426" w:author="Carl Ollvik" w:date="2021-08-02T18:25:00Z">
        <w:del w:id="427" w:author="Carl Ollvik Aasa" w:date="2021-08-04T12:28:00Z">
          <w:r w:rsidR="0087464F" w:rsidDel="00EB00FC">
            <w:delText>.</w:delText>
          </w:r>
        </w:del>
      </w:ins>
      <w:ins w:id="428" w:author="Carl Ollvik" w:date="2021-08-02T18:31:00Z">
        <w:del w:id="429" w:author="Carl Ollvik Aasa" w:date="2021-08-04T12:28:00Z">
          <w:r w:rsidR="008B0BAE" w:rsidDel="00EB00FC">
            <w:delText xml:space="preserve"> </w:delText>
          </w:r>
        </w:del>
        <w:del w:id="430" w:author="Carl Ollvik Aasa" w:date="2021-08-03T20:46:00Z">
          <w:r w:rsidR="008B0BAE" w:rsidDel="00697E1C">
            <w:delText xml:space="preserve">The language of </w:delText>
          </w:r>
        </w:del>
      </w:ins>
      <w:ins w:id="431" w:author="Carl Ollvik" w:date="2021-08-02T18:32:00Z">
        <w:del w:id="432" w:author="Carl Ollvik Aasa" w:date="2021-08-03T20:46:00Z">
          <w:r w:rsidR="008B0BAE" w:rsidDel="00697E1C">
            <w:delText>health records poses another pro</w:delText>
          </w:r>
        </w:del>
      </w:ins>
      <w:ins w:id="433" w:author="Carl Ollvik" w:date="2021-08-02T18:35:00Z">
        <w:del w:id="434" w:author="Carl Ollvik Aasa" w:date="2021-08-03T20:46:00Z">
          <w:r w:rsidR="000516AF" w:rsidDel="00697E1C">
            <w:delText xml:space="preserve">blem as it’s </w:delText>
          </w:r>
        </w:del>
      </w:ins>
      <w:ins w:id="435" w:author="Carl Ollvik" w:date="2021-08-02T18:37:00Z">
        <w:del w:id="436" w:author="Carl Ollvik Aasa" w:date="2021-08-03T20:46:00Z">
          <w:r w:rsidR="000516AF" w:rsidDel="00697E1C">
            <w:delText xml:space="preserve">often </w:delText>
          </w:r>
        </w:del>
      </w:ins>
      <w:ins w:id="437" w:author="Carl Ollvik" w:date="2021-08-02T18:36:00Z">
        <w:del w:id="438" w:author="Carl Ollvik Aasa" w:date="2021-08-03T20:46:00Z">
          <w:r w:rsidR="000516AF" w:rsidDel="00697E1C">
            <w:delText xml:space="preserve">written for brevity due to time constraints on medical personnel, </w:delText>
          </w:r>
        </w:del>
      </w:ins>
      <w:ins w:id="439" w:author="Carl Ollvik" w:date="2021-08-02T18:37:00Z">
        <w:del w:id="440" w:author="Carl Ollvik Aasa" w:date="2021-08-03T20:46:00Z">
          <w:r w:rsidR="000516AF" w:rsidDel="00697E1C">
            <w:delText xml:space="preserve">contain many non-standardized abbreviations and </w:delText>
          </w:r>
          <w:r w:rsidR="00045F5D" w:rsidDel="00697E1C">
            <w:delText xml:space="preserve">jargon that </w:delText>
          </w:r>
        </w:del>
      </w:ins>
      <w:ins w:id="441" w:author="Carl Ollvik" w:date="2021-08-02T18:38:00Z">
        <w:del w:id="442" w:author="Carl Ollvik Aasa" w:date="2021-08-03T20:46:00Z">
          <w:r w:rsidR="00045F5D" w:rsidDel="00697E1C">
            <w:delText xml:space="preserve">requires knowledge of the field </w:delText>
          </w:r>
          <w:r w:rsidR="009447C6" w:rsidDel="00697E1C">
            <w:delText xml:space="preserve">as well as misspellings as it’s not </w:delText>
          </w:r>
        </w:del>
      </w:ins>
      <w:ins w:id="443" w:author="Carl Ollvik" w:date="2021-08-02T18:42:00Z">
        <w:del w:id="444" w:author="Carl Ollvik Aasa" w:date="2021-08-03T20:46:00Z">
          <w:r w:rsidR="00C83177" w:rsidDel="00697E1C">
            <w:delText>proofread</w:delText>
          </w:r>
        </w:del>
      </w:ins>
      <w:ins w:id="445" w:author="Carl Ollvik" w:date="2021-08-02T18:38:00Z">
        <w:del w:id="446" w:author="Carl Ollvik Aasa" w:date="2021-08-03T20:46:00Z">
          <w:r w:rsidR="009447C6" w:rsidDel="00697E1C">
            <w:delText>.</w:delText>
          </w:r>
        </w:del>
      </w:ins>
      <w:del w:id="447" w:author="Carl Ollvik Aasa" w:date="2021-08-03T20:46:00Z">
        <w:r w:rsidR="009D5E72" w:rsidDel="00697E1C">
          <w:fldChar w:fldCharType="begin"/>
        </w:r>
        <w:r w:rsidR="009D5E72" w:rsidDel="00697E1C">
          <w:delInstrText xml:space="preserve"> ADDIN ZOTERO_ITEM CSL_CITATION {"citationID":"t62BkOoE","properties":{"formattedCitation":"(4)","plainCitation":"(4)","noteIndex":0},"citationItems":[{"id":336,"uris":["http://zotero.org/users/7999176/items/48M6U7K5"],"uri":["http://zotero.org/users/7999176/items/48M6U7K5"],"itemData":{"id":336,"type":"article-journal","abstract":"BACKGROUND: Free text is helpful for entering information into electronic health records, but reusing it is a challenge. The need for language technology for processing Finnish and Swedish healthcare text is therefore evident; however, Finnish and Swedish are linguistically very dissimilar. In this paper we present a comparison of characteristics in Finnish and Swedish free-text nursing narratives from intensive care. This creates a framework for characterising and comparing clinical text and lays the groundwork for developing clinical language technologies.\nMETHODS: Our material included daily nursing narratives from one intensive care unit in Finland and one in Sweden. Inclusion criteria for patients were an inpatient period of least five days and an age of at least 16 years. We performed a comparative analysis as part of a collaborative effort between Finnish- and Swedish-speaking healthcare and language technology professionals that included both qualitative and quantitative aspects. The qualitative analysis addressed the content and structure of three average-sized health records from each country. In the quantitative analysis 514 Finnish and 379 Swedish health records were studied using various language technology tools.\nRESULTS: Although the two languages are not closely related, nursing narratives in Finland and Sweden had many properties in common. Both made use of specialised jargon and their content was very similar. However, many of these characteristics were challenging regarding development of language technology to support producing and using clinical documentation.\nCONCLUSIONS: The way Finnish and Swedish intensive care nursing was documented, was not country or language dependent, but shared a common context, principles and structural features and even similar vocabulary elements. Technology solutions are therefore likely to be applicable to a wider range of natural languages, but they need linguistic tailoring.\nAVAILABILITY: The Finnish and Swedish data can be found at: http://www.dsv.su.se/hexanord/data/.","container-title":"Journal of Biomedical Semantics","DOI":"10/chhtdz","ISSN":"2041-1480","journalAbbreviation":"J Biomed Semantics","language":"eng","note":"28 citations (Semantic Scholar/DOI) [2021-08-03]\nPMID: 21992572\nPMCID: PMC3194173","page":"S1","source":"PubMed","title":"Characteristics of Finnish and Swedish intensive care nursing narratives: a comparative analysis to support the development of clinical language technologies","title-short":"Characteristics of Finnish and Swedish intensive care nursing narratives","volume":"2 Suppl 3","author":[{"family":"Allvin","given":"Helen"},{"family":"Carlsson","given":"Elin"},{"family":"Dalianis","given":"Hercules"},{"family":"Danielsson-Ojala","given":"Riitta"},{"family":"Daudaravičius","given":"Vidas"},{"family":"Hassel","given":"Martin"},{"family":"Kokkinakis","given":"Dimitrios"},{"family":"Lundgrén-Laine","given":"Heljä"},{"family":"Nilsson","given":"Gunnar H."},{"family":"Nytrø","given":"Oystein"},{"family":"Salanterä","given":"Sanna"},{"family":"Skeppstedt","given":"Maria"},{"family":"Suominen","given":"Hanna"},{"family":"Velupillai","given":"Sumithra"}],"issued":{"date-parts":[["2011"]]}}}],"schema":"https://github.com/citation-style-language/schema/raw/master/csl-citation.json"} </w:delInstrText>
        </w:r>
        <w:r w:rsidR="009D5E72" w:rsidDel="00697E1C">
          <w:fldChar w:fldCharType="separate"/>
        </w:r>
        <w:r w:rsidR="009D5E72" w:rsidRPr="009D5E72" w:rsidDel="00697E1C">
          <w:delText>(4)</w:delText>
        </w:r>
        <w:r w:rsidR="009D5E72" w:rsidDel="00697E1C">
          <w:fldChar w:fldCharType="end"/>
        </w:r>
      </w:del>
      <w:ins w:id="448" w:author="Carl Ollvik" w:date="2021-08-02T18:38:00Z">
        <w:del w:id="449" w:author="Carl Ollvik Aasa" w:date="2021-08-03T20:46:00Z">
          <w:r w:rsidR="009447C6" w:rsidDel="00697E1C">
            <w:delText xml:space="preserve"> </w:delText>
          </w:r>
        </w:del>
      </w:ins>
    </w:p>
    <w:p w14:paraId="103FC50C" w14:textId="5A5B7FAE" w:rsidR="00095999" w:rsidRDefault="00527B40" w:rsidP="00B97963">
      <w:pPr>
        <w:pStyle w:val="Paragraph0"/>
        <w:rPr>
          <w:ins w:id="450" w:author="Carl Ollvik Aasa" w:date="2021-08-04T12:28:00Z"/>
          <w:rFonts w:eastAsia="AdvGulliv-R"/>
        </w:rPr>
      </w:pPr>
      <w:del w:id="451" w:author="Carl Ollvik Aasa" w:date="2021-08-04T12:02:00Z">
        <w:r w:rsidRPr="005E1B61" w:rsidDel="008C32DF">
          <w:rPr>
            <w:i/>
            <w:iCs/>
            <w:lang w:eastAsia="en-GB"/>
          </w:rPr>
          <w:delText>Natural language processing</w:delText>
        </w:r>
        <w:r w:rsidRPr="00E037D7" w:rsidDel="008C32DF">
          <w:rPr>
            <w:lang w:eastAsia="en-GB"/>
          </w:rPr>
          <w:delText xml:space="preserve"> (NLP)</w:delText>
        </w:r>
      </w:del>
      <w:del w:id="452" w:author="Carl Ollvik Aasa" w:date="2021-08-03T12:05:00Z">
        <w:r w:rsidRPr="00E037D7" w:rsidDel="00BC1824">
          <w:rPr>
            <w:lang w:eastAsia="en-GB"/>
          </w:rPr>
          <w:delText xml:space="preserve"> </w:delText>
        </w:r>
      </w:del>
      <w:del w:id="453" w:author="Carl Ollvik Aasa" w:date="2021-08-03T21:24:00Z">
        <w:r w:rsidRPr="00E037D7" w:rsidDel="00815904">
          <w:rPr>
            <w:lang w:eastAsia="en-GB"/>
          </w:rPr>
          <w:delText xml:space="preserve">using </w:delText>
        </w:r>
        <w:r w:rsidRPr="005E1B61" w:rsidDel="00815904">
          <w:rPr>
            <w:i/>
            <w:iCs/>
            <w:lang w:eastAsia="en-GB"/>
          </w:rPr>
          <w:delText>machine learning</w:delText>
        </w:r>
        <w:r w:rsidRPr="000601F4" w:rsidDel="00815904">
          <w:rPr>
            <w:i/>
            <w:iCs/>
            <w:lang w:eastAsia="en-GB"/>
          </w:rPr>
          <w:delText xml:space="preserve"> </w:delText>
        </w:r>
      </w:del>
      <w:del w:id="454" w:author="Carl Ollvik Aasa" w:date="2021-08-03T20:45:00Z">
        <w:r w:rsidRPr="000601F4" w:rsidDel="000A2292">
          <w:rPr>
            <w:i/>
            <w:iCs/>
            <w:lang w:eastAsia="en-GB"/>
          </w:rPr>
          <w:delText>models</w:delText>
        </w:r>
        <w:r w:rsidDel="000A2292">
          <w:rPr>
            <w:lang w:eastAsia="en-GB"/>
          </w:rPr>
          <w:delText xml:space="preserve"> </w:delText>
        </w:r>
      </w:del>
      <w:del w:id="455" w:author="Carl Ollvik Aasa" w:date="2021-08-03T21:24:00Z">
        <w:r w:rsidDel="00815904">
          <w:rPr>
            <w:lang w:eastAsia="en-GB"/>
          </w:rPr>
          <w:delText>(ML)</w:delText>
        </w:r>
        <w:r w:rsidRPr="00E037D7" w:rsidDel="00815904">
          <w:rPr>
            <w:lang w:eastAsia="en-GB"/>
          </w:rPr>
          <w:delText xml:space="preserve"> </w:delText>
        </w:r>
        <w:r w:rsidR="008E4538" w:rsidDel="00815904">
          <w:rPr>
            <w:lang w:eastAsia="en-GB"/>
          </w:rPr>
          <w:delText>is</w:delText>
        </w:r>
        <w:r w:rsidDel="00815904">
          <w:rPr>
            <w:lang w:eastAsia="en-GB"/>
          </w:rPr>
          <w:delText xml:space="preserve"> </w:delText>
        </w:r>
        <w:r w:rsidRPr="00E037D7" w:rsidDel="00815904">
          <w:rPr>
            <w:lang w:eastAsia="en-GB"/>
          </w:rPr>
          <w:delText>rapidly improving</w:delText>
        </w:r>
      </w:del>
      <w:del w:id="456" w:author="Carl Ollvik Aasa" w:date="2021-08-04T12:02:00Z">
        <w:r w:rsidR="00E807A1" w:rsidRPr="00084AE4" w:rsidDel="008C32DF">
          <w:rPr>
            <w:rPrChange w:id="457" w:author="Carl Ollvik Aasa" w:date="2021-08-03T12:56:00Z">
              <w:rPr>
                <w:rFonts w:ascii="AdvPSSAB-R" w:eastAsiaTheme="minorHAnsi" w:hAnsi="AdvPSSAB-R" w:cs="AdvPSSAB-R"/>
                <w:sz w:val="16"/>
                <w:szCs w:val="16"/>
              </w:rPr>
            </w:rPrChange>
          </w:rPr>
          <w:fldChar w:fldCharType="begin"/>
        </w:r>
        <w:r w:rsidR="00E807A1" w:rsidRPr="00084AE4" w:rsidDel="008C32DF">
          <w:rPr>
            <w:rPrChange w:id="458" w:author="Carl Ollvik Aasa" w:date="2021-08-03T12:56:00Z">
              <w:rPr>
                <w:rFonts w:ascii="AdvPSSAB-R" w:eastAsiaTheme="minorHAnsi" w:hAnsi="AdvPSSAB-R" w:cs="AdvPSSAB-R"/>
                <w:sz w:val="16"/>
                <w:szCs w:val="16"/>
              </w:rPr>
            </w:rPrChange>
          </w:rPr>
          <w:delInstrText xml:space="preserve"> ADDIN ZOTERO_ITEM CSL_CITATION {"citationID":"krIL0Grd","properties":{"formattedCitation":"(2)","plainCitation":"(2)","noteIndex":0},"citationItems":[{"id":317,"uris":["http://zotero.org/users/7999176/items/JZQQJU4Q"],"uri":["http://zotero.org/users/7999176/items/JZQQJU4Q"],"itemData":{"id":317,"type":"article-journal","abstract":"OBJECTIVE: Natural language processing (NLP) of symptoms from electronic health records (EHRs) could contribute to the advancement of symptom science. We aim to synthesize the literature on the use of NLP to process or analyze symptom information documented in EHR free-text narratives.\nMATERIALS AND METHODS: Our search of 1964 records from PubMed and EMBASE was narrowed to 27 eligible articles. Data related to the purpose, free-text corpus, patients, symptoms, NLP methodology, evaluation metrics, and quality indicators were extracted for each study.\nRESULTS: Symptom-related information was presented as a primary outcome in 14 studies. EHR narratives represented various inpatient and outpatient clinical specialties, with general, cardiology, and mental health occurring most frequently. Studies encompassed a wide variety of symptoms, including shortness of breath, pain, nausea, dizziness, disturbed sleep, constipation, and depressed mood. NLP approaches included previously developed NLP tools, classification methods, and manually curated rule-based processing. Only one-third (n</w:delInstrText>
        </w:r>
        <w:r w:rsidR="00E807A1" w:rsidRPr="00084AE4" w:rsidDel="008C32DF">
          <w:rPr>
            <w:rFonts w:ascii="Times New Roman" w:hAnsi="Times New Roman"/>
            <w:rPrChange w:id="459" w:author="Carl Ollvik Aasa" w:date="2021-08-03T12:56:00Z">
              <w:rPr>
                <w:rFonts w:ascii="AdvPSSAB-R" w:eastAsiaTheme="minorHAnsi" w:hAnsi="AdvPSSAB-R" w:cs="AdvPSSAB-R"/>
                <w:sz w:val="16"/>
                <w:szCs w:val="16"/>
              </w:rPr>
            </w:rPrChange>
          </w:rPr>
          <w:delInstrText> </w:delInstrText>
        </w:r>
        <w:r w:rsidR="00E807A1" w:rsidRPr="00084AE4" w:rsidDel="008C32DF">
          <w:rPr>
            <w:rPrChange w:id="460" w:author="Carl Ollvik Aasa" w:date="2021-08-03T12:56:00Z">
              <w:rPr>
                <w:rFonts w:ascii="AdvPSSAB-R" w:eastAsiaTheme="minorHAnsi" w:hAnsi="AdvPSSAB-R" w:cs="AdvPSSAB-R"/>
                <w:sz w:val="16"/>
                <w:szCs w:val="16"/>
              </w:rPr>
            </w:rPrChange>
          </w:rPr>
          <w:delInstrText>=</w:delInstrText>
        </w:r>
        <w:r w:rsidR="00E807A1" w:rsidRPr="00084AE4" w:rsidDel="008C32DF">
          <w:rPr>
            <w:rFonts w:ascii="Times New Roman" w:hAnsi="Times New Roman"/>
            <w:rPrChange w:id="461" w:author="Carl Ollvik Aasa" w:date="2021-08-03T12:56:00Z">
              <w:rPr>
                <w:rFonts w:ascii="AdvPSSAB-R" w:eastAsiaTheme="minorHAnsi" w:hAnsi="AdvPSSAB-R" w:cs="AdvPSSAB-R"/>
                <w:sz w:val="16"/>
                <w:szCs w:val="16"/>
              </w:rPr>
            </w:rPrChange>
          </w:rPr>
          <w:delInstrText> </w:delInstrText>
        </w:r>
        <w:r w:rsidR="00E807A1" w:rsidRPr="00084AE4" w:rsidDel="008C32DF">
          <w:rPr>
            <w:rPrChange w:id="462" w:author="Carl Ollvik Aasa" w:date="2021-08-03T12:56:00Z">
              <w:rPr>
                <w:rFonts w:ascii="AdvPSSAB-R" w:eastAsiaTheme="minorHAnsi" w:hAnsi="AdvPSSAB-R" w:cs="AdvPSSAB-R"/>
                <w:sz w:val="16"/>
                <w:szCs w:val="16"/>
              </w:rPr>
            </w:rPrChange>
          </w:rPr>
          <w:delInstrText xml:space="preserve">9) of studies reported patient demographic characteristics.\nDISCUSSION: NLP is used to extract information from EHR free-text narratives written by a variety of healthcare providers on an expansive range of symptoms across diverse clinical specialties. The current focus of this field is on the development of methods to extract symptom information and the use of symptom information for disease classification tasks rather than the examination of symptoms themselves.\nCONCLUSION: Future NLP studies should concentrate on the investigation of symptoms and symptom documentation in EHR free-text narratives. Efforts should be undertaken to examine patient characteristics and make symptom-related NLP algorithms or pipelines and vocabularies openly available.","container-title":"Journal of the American Medical Informatics Association: JAMIA","DOI":"10/ggwwss","ISSN":"1527-974X","issue":"4","journalAbbreviation":"J Am Med Inform Assoc","language":"eng","note":"63 citations (Semantic Scholar/DOI) [2021-08-03]\nPMID: 30726935\nPMCID: PMC6657282","page":"364-379","source":"PubMed","title":"Natural language processing of symptoms documented in free-text narratives of electronic health records: a systematic review","title-short":"Natural language processing of symptoms documented in free-text narratives of electronic health records","volume":"26","author":[{"family":"Koleck","given":"Theresa A."},{"family":"Dreisbach","given":"Caitlin"},{"family":"Bourne","given":"Philip E."},{"family":"Bakken","given":"Suzanne"}],"issued":{"date-parts":[["2019",4,1]]}}}],"schema":"https://github.com/citation-style-language/schema/raw/master/csl-citation.json"} </w:delInstrText>
        </w:r>
        <w:r w:rsidR="00E807A1" w:rsidRPr="00084AE4" w:rsidDel="008C32DF">
          <w:rPr>
            <w:rPrChange w:id="463" w:author="Carl Ollvik Aasa" w:date="2021-08-03T12:56:00Z">
              <w:rPr>
                <w:rFonts w:ascii="AdvPSSAB-R" w:eastAsiaTheme="minorHAnsi" w:hAnsi="AdvPSSAB-R" w:cs="AdvPSSAB-R"/>
                <w:sz w:val="16"/>
                <w:szCs w:val="16"/>
              </w:rPr>
            </w:rPrChange>
          </w:rPr>
          <w:fldChar w:fldCharType="separate"/>
        </w:r>
        <w:r w:rsidR="00E807A1" w:rsidRPr="00084AE4" w:rsidDel="008C32DF">
          <w:rPr>
            <w:rPrChange w:id="464" w:author="Carl Ollvik Aasa" w:date="2021-08-03T12:56:00Z">
              <w:rPr>
                <w:rFonts w:ascii="AdvPSSAB-R" w:hAnsi="AdvPSSAB-R"/>
                <w:sz w:val="16"/>
              </w:rPr>
            </w:rPrChange>
          </w:rPr>
          <w:delText>(2)</w:delText>
        </w:r>
        <w:r w:rsidR="00E807A1" w:rsidRPr="00084AE4" w:rsidDel="008C32DF">
          <w:rPr>
            <w:rPrChange w:id="465" w:author="Carl Ollvik Aasa" w:date="2021-08-03T12:56:00Z">
              <w:rPr>
                <w:rFonts w:ascii="AdvPSSAB-R" w:eastAsiaTheme="minorHAnsi" w:hAnsi="AdvPSSAB-R" w:cs="AdvPSSAB-R"/>
                <w:sz w:val="16"/>
                <w:szCs w:val="16"/>
              </w:rPr>
            </w:rPrChange>
          </w:rPr>
          <w:fldChar w:fldCharType="end"/>
        </w:r>
      </w:del>
      <w:del w:id="466" w:author="Carl Ollvik Aasa" w:date="2021-08-03T12:06:00Z">
        <w:r w:rsidRPr="00084AE4" w:rsidDel="00677C32">
          <w:rPr>
            <w:rPrChange w:id="467" w:author="Carl Ollvik Aasa" w:date="2021-08-03T12:56:00Z">
              <w:rPr>
                <w:lang w:eastAsia="en-GB"/>
              </w:rPr>
            </w:rPrChange>
          </w:rPr>
          <w:delText xml:space="preserve"> and r</w:delText>
        </w:r>
      </w:del>
      <w:del w:id="468" w:author="Carl Ollvik Aasa" w:date="2021-08-03T21:24:00Z">
        <w:r w:rsidRPr="00084AE4" w:rsidDel="00815904">
          <w:rPr>
            <w:rPrChange w:id="469" w:author="Carl Ollvik Aasa" w:date="2021-08-03T12:56:00Z">
              <w:rPr>
                <w:lang w:eastAsia="en-GB"/>
              </w:rPr>
            </w:rPrChange>
          </w:rPr>
          <w:delText>ecently deep learning methods</w:delText>
        </w:r>
        <w:r w:rsidDel="00815904">
          <w:rPr>
            <w:lang w:eastAsia="en-GB"/>
          </w:rPr>
          <w:delText xml:space="preserve"> using neural networks have </w:delText>
        </w:r>
        <w:r w:rsidRPr="00E037D7" w:rsidDel="00815904">
          <w:rPr>
            <w:lang w:eastAsia="en-GB"/>
          </w:rPr>
          <w:delText xml:space="preserve">shown great promise </w:delText>
        </w:r>
        <w:r w:rsidDel="00815904">
          <w:rPr>
            <w:lang w:eastAsia="en-GB"/>
          </w:rPr>
          <w:delText xml:space="preserve">for </w:delText>
        </w:r>
        <w:r w:rsidR="00B20E4A" w:rsidDel="00815904">
          <w:rPr>
            <w:lang w:eastAsia="en-GB"/>
          </w:rPr>
          <w:delText>processing natural text</w:delText>
        </w:r>
      </w:del>
      <w:commentRangeStart w:id="470"/>
      <w:del w:id="471" w:author="Carl Ollvik Aasa" w:date="2021-08-03T20:15:00Z">
        <w:r w:rsidDel="00565266">
          <w:rPr>
            <w:lang w:eastAsia="en-GB"/>
          </w:rPr>
          <w:delText xml:space="preserve"> </w:delText>
        </w:r>
      </w:del>
      <w:commentRangeEnd w:id="470"/>
      <w:del w:id="472" w:author="Carl Ollvik Aasa" w:date="2021-08-04T12:02:00Z">
        <w:r w:rsidDel="008C32DF">
          <w:rPr>
            <w:rStyle w:val="CommentReference"/>
            <w:rFonts w:ascii="Calibri" w:eastAsia="Calibri" w:hAnsi="Calibri"/>
            <w:color w:val="auto"/>
            <w:spacing w:val="0"/>
            <w:kern w:val="0"/>
            <w:lang w:val="en-GB"/>
          </w:rPr>
          <w:commentReference w:id="470"/>
        </w:r>
        <w:r w:rsidDel="008C32DF">
          <w:rPr>
            <w:lang w:eastAsia="en-GB"/>
          </w:rPr>
          <w:fldChar w:fldCharType="begin"/>
        </w:r>
        <w:r w:rsidR="009D5E72" w:rsidDel="008C32DF">
          <w:rPr>
            <w:lang w:eastAsia="en-GB"/>
          </w:rPr>
          <w:delInstrText xml:space="preserve"> ADDIN ZOTERO_ITEM CSL_CITATION {"citationID":"mNwDrzfz","properties":{"formattedCitation":"(5)","plainCitation":"(5)","noteIndex":0},"citationItems":[{"id":231,"uris":["http://zotero.org/users/7999176/items/BJFI7L96"],"uri":["http://zotero.org/users/7999176/items/BJFI7L96"],"itemData":{"id":231,"type":"article-journal","abstract":"With the COVID-19 pandemic, there is a growing urgency for medical community to keep up with the accelerating growth in the new coronavirus-related literature. As a result, the COVID-19 Open Research Dataset Challenge has released a corpus of scholarly articles and is calling for machine learning approaches to help bridging the gap between the researchers and the rapidly growing publications. Here, we take advantage of the recent advances in pre-trained NLP models, BERT and OpenAI GPT-2, to solve this challenge by performing text summarization on this dataset. We evaluate the results using ROUGE scores and visual inspection. Our model provides abstractive and comprehensive information based on keywords extracted from the original articles. Our work can help the the medical community, by providing succinct summaries of articles for which the abstract are not already available.","container-title":"arXiv:2006.01997 [cs]","language":"en","note":"arXiv: 2006.01997","source":"arXiv.org","title":"Automatic Text Summarization of COVID-19 Medical Research Articles using BERT and GPT-2","URL":"http://arxiv.org/abs/2006.01997","author":[{"family":"Kieuvongngam","given":"Virapat"},{"family":"Tan","given":"Bowen"},{"family":"Niu","given":"Yiming"}],"accessed":{"date-parts":[["2021",6,3]]},"issued":{"date-parts":[["2020",6,2]]}}}],"schema":"https://github.com/citation-style-language/schema/raw/master/csl-citation.json"} </w:delInstrText>
        </w:r>
        <w:r w:rsidDel="008C32DF">
          <w:rPr>
            <w:lang w:eastAsia="en-GB"/>
          </w:rPr>
          <w:fldChar w:fldCharType="separate"/>
        </w:r>
        <w:r w:rsidR="009D5E72" w:rsidRPr="009D5E72" w:rsidDel="008C32DF">
          <w:rPr>
            <w:rFonts w:ascii="Calibri" w:hAnsi="Calibri" w:cs="Calibri"/>
            <w:sz w:val="22"/>
          </w:rPr>
          <w:delText>(5)</w:delText>
        </w:r>
        <w:r w:rsidDel="008C32DF">
          <w:rPr>
            <w:lang w:eastAsia="en-GB"/>
          </w:rPr>
          <w:fldChar w:fldCharType="end"/>
        </w:r>
        <w:r w:rsidRPr="00E037D7" w:rsidDel="008C32DF">
          <w:rPr>
            <w:lang w:eastAsia="en-GB"/>
          </w:rPr>
          <w:delText xml:space="preserve"> </w:delText>
        </w:r>
        <w:r w:rsidDel="008C32DF">
          <w:rPr>
            <w:lang w:eastAsia="en-GB"/>
          </w:rPr>
          <w:fldChar w:fldCharType="begin"/>
        </w:r>
        <w:r w:rsidR="009D5E72" w:rsidDel="008C32DF">
          <w:rPr>
            <w:lang w:eastAsia="en-GB"/>
          </w:rPr>
          <w:delInstrText xml:space="preserve"> ADDIN ZOTERO_ITEM CSL_CITATION {"citationID":"9r7PehI6","properties":{"formattedCitation":"(6)","plainCitation":"(6)","noteIndex":0},"citationItems":[{"id":232,"uris":["http://zotero.org/users/7999176/items/VPQNGATZ"],"uri":["http://zotero.org/users/7999176/items/VPQNGATZ"],"itemData":{"id":232,"type":"article-journal","abstract":"Biomedical text mining is becoming increasingly important as the number of biomedical documents rapidly grows. With the progress in natural language processing (NLP), extracting valuable information from biomedical literature has gained popularity among researchers, and deep learning has boosted the development of effective biomedical text mining models. However, directly applying the advancements in NLP to biomedical text mining often yields unsatisfactory results due to a word distribution shift from general domain corpora to biomedical corpora. In this article, we investigate how the recently introduced pre-trained language model BERT can be adapted for biomedical corpora.We introduce BioBERT (Bidirectional Encoder Representations from Transformers for Biomedical Text Mining), which is a domain-specific language representation model pre-trained on large-scale biomedical corpora. With almost the same architecture across tasks, BioBERT largely outperforms BERT and previous state-of-the-art models in a variety of biomedical text mining tasks when pre-trained on biomedical corpora. While BERT obtains performance comparable to that of previous state-of-the-art models, BioBERT significantly outperforms them on the following three representative biomedical text mining tasks: biomedical named entity recognition (0.62% F1 score improvement), biomedical relation extraction (2.80% F1 score improvement) and biomedical question answering (12.24% MRR improvement). Our analysis results show that pre-training BERT on biomedical corpora helps it to understand complex biomedical texts.We make the pre-trained weights of BioBERT freely available at https://github.com/naver/biobert-pretrained, and the source code for fine-tuning BioBERT available at https://github.com/dmis-lab/biobert.","container-title":"Bioinformatics","DOI":"10/ggh5qq","ISSN":"1367-4803","issue":"4","journalAbbreviation":"Bioinformatics","page":"1234-1240","source":"Silverchair","title":"BioBERT: a pre-trained biomedical language representation model for biomedical text mining","title-short":"BioBERT","volume":"36","author":[{"family":"Lee","given":"Jinhyuk"},{"family":"Yoon","given":"Wonjin"},{"family":"Kim","given":"Sungdong"},{"family":"Kim","given":"Donghyeon"},{"family":"Kim","given":"Sunkyu"},{"family":"So","given":"Chan Ho"},{"family":"Kang","given":"Jaewoo"}],"issued":{"date-parts":[["2020",2,15]]}}}],"schema":"https://github.com/citation-style-language/schema/raw/master/csl-citation.json"} </w:delInstrText>
        </w:r>
        <w:r w:rsidDel="008C32DF">
          <w:rPr>
            <w:lang w:eastAsia="en-GB"/>
          </w:rPr>
          <w:fldChar w:fldCharType="separate"/>
        </w:r>
        <w:r w:rsidR="009D5E72" w:rsidRPr="009D5E72" w:rsidDel="008C32DF">
          <w:rPr>
            <w:rFonts w:ascii="Calibri" w:hAnsi="Calibri" w:cs="Calibri"/>
            <w:sz w:val="22"/>
          </w:rPr>
          <w:delText>(6)</w:delText>
        </w:r>
        <w:r w:rsidDel="008C32DF">
          <w:rPr>
            <w:lang w:eastAsia="en-GB"/>
          </w:rPr>
          <w:fldChar w:fldCharType="end"/>
        </w:r>
      </w:del>
      <w:del w:id="473" w:author="Carl Ollvik Aasa" w:date="2021-08-03T12:24:00Z">
        <w:r w:rsidDel="00630473">
          <w:rPr>
            <w:lang w:eastAsia="en-GB"/>
          </w:rPr>
          <w:delText xml:space="preserve"> </w:delText>
        </w:r>
      </w:del>
      <w:del w:id="474" w:author="Carl Ollvik Aasa" w:date="2021-08-04T12:02:00Z">
        <w:r w:rsidR="00630473" w:rsidDel="008C32DF">
          <w:rPr>
            <w:lang w:eastAsia="en-GB"/>
          </w:rPr>
          <w:fldChar w:fldCharType="begin"/>
        </w:r>
        <w:r w:rsidR="00630473" w:rsidDel="008C32DF">
          <w:rPr>
            <w:lang w:eastAsia="en-GB"/>
          </w:rPr>
          <w:delInstrText xml:space="preserve"> ADDIN ZOTERO_ITEM CSL_CITATION {"citationID":"GCu9ID2s","properties":{"formattedCitation":"(2)","plainCitation":"(2)","noteIndex":0},"citationItems":[{"id":317,"uris":["http://zotero.org/users/7999176/items/JZQQJU4Q"],"uri":["http://zotero.org/users/7999176/items/JZQQJU4Q"],"itemData":{"id":317,"type":"article-journal","abstract":"OBJECTIVE: Natural language processing (NLP) of symptoms from electronic health records (EHRs) could contribute to the advancement of symptom science. We aim to synthesize the literature on the use of NLP to process or analyze symptom information documented in EHR free-text narratives.\nMATERIALS AND METHODS: Our search of 1964 records from PubMed and EMBASE was narrowed to 27 eligible articles. Data related to the purpose, free-text corpus, patients, symptoms, NLP methodology, evaluation metrics, and quality indicators were extracted for each study.\nRESULTS: Symptom-related information was presented as a primary outcome in 14 studies. EHR narratives represented various inpatient and outpatient clinical specialties, with general, cardiology, and mental health occurring most frequently. Studies encompassed a wide variety of symptoms, including shortness of breath, pain, nausea, dizziness, disturbed sleep, constipation, and depressed mood. NLP approaches included previously developed NLP tools, classification methods, and manually curated rule-based processing. Only one-third (n</w:delInstrText>
        </w:r>
        <w:r w:rsidR="00630473" w:rsidDel="008C32DF">
          <w:rPr>
            <w:rFonts w:ascii="Times New Roman" w:hAnsi="Times New Roman"/>
            <w:lang w:eastAsia="en-GB"/>
          </w:rPr>
          <w:delInstrText> </w:delInstrText>
        </w:r>
        <w:r w:rsidR="00630473" w:rsidDel="008C32DF">
          <w:rPr>
            <w:lang w:eastAsia="en-GB"/>
          </w:rPr>
          <w:delInstrText>=</w:delInstrText>
        </w:r>
        <w:r w:rsidR="00630473" w:rsidDel="008C32DF">
          <w:rPr>
            <w:rFonts w:ascii="Times New Roman" w:hAnsi="Times New Roman"/>
            <w:lang w:eastAsia="en-GB"/>
          </w:rPr>
          <w:delInstrText> </w:delInstrText>
        </w:r>
        <w:r w:rsidR="00630473" w:rsidDel="008C32DF">
          <w:rPr>
            <w:lang w:eastAsia="en-GB"/>
          </w:rPr>
          <w:delInstrText xml:space="preserve">9) of studies reported patient demographic characteristics.\nDISCUSSION: NLP is used to extract information from EHR free-text narratives written by a variety of healthcare providers on an expansive range of symptoms across diverse clinical specialties. The current focus of this field is on the development of methods to extract symptom information and the use of symptom information for disease classification tasks rather than the examination of symptoms themselves.\nCONCLUSION: Future NLP studies should concentrate on the investigation of symptoms and symptom documentation in EHR free-text narratives. Efforts should be undertaken to examine patient characteristics and make symptom-related NLP algorithms or pipelines and vocabularies openly available.","container-title":"Journal of the American Medical Informatics Association: JAMIA","DOI":"10/ggwwss","ISSN":"1527-974X","issue":"4","journalAbbreviation":"J Am Med Inform Assoc","language":"eng","note":"63 citations (Semantic Scholar/DOI) [2021-08-03]\nPMID: 30726935\nPMCID: PMC6657282","page":"364-379","source":"PubMed","title":"Natural language processing of symptoms documented in free-text narratives of electronic health records: a systematic review","title-short":"Natural language processing of symptoms documented in free-text narratives of electronic health records","volume":"26","author":[{"family":"Koleck","given":"Theresa A."},{"family":"Dreisbach","given":"Caitlin"},{"family":"Bourne","given":"Philip E."},{"family":"Bakken","given":"Suzanne"}],"issued":{"date-parts":[["2019",4,1]]}}}],"schema":"https://github.com/citation-style-language/schema/raw/master/csl-citation.json"} </w:delInstrText>
        </w:r>
        <w:r w:rsidR="00630473" w:rsidDel="008C32DF">
          <w:rPr>
            <w:lang w:eastAsia="en-GB"/>
          </w:rPr>
          <w:fldChar w:fldCharType="separate"/>
        </w:r>
        <w:r w:rsidR="00630473" w:rsidRPr="00630473" w:rsidDel="008C32DF">
          <w:rPr>
            <w:rFonts w:ascii="Calibri" w:hAnsi="Calibri" w:cs="Calibri"/>
            <w:sz w:val="22"/>
          </w:rPr>
          <w:delText>(2)</w:delText>
        </w:r>
        <w:r w:rsidR="00630473" w:rsidDel="008C32DF">
          <w:rPr>
            <w:lang w:eastAsia="en-GB"/>
          </w:rPr>
          <w:fldChar w:fldCharType="end"/>
        </w:r>
      </w:del>
      <w:del w:id="475" w:author="Carl Ollvik Aasa" w:date="2021-08-03T20:15:00Z">
        <w:r w:rsidDel="00565266">
          <w:rPr>
            <w:lang w:eastAsia="en-GB"/>
          </w:rPr>
          <w:delText>.</w:delText>
        </w:r>
      </w:del>
      <w:del w:id="476" w:author="Carl Ollvik Aasa" w:date="2021-08-04T12:28:00Z">
        <w:r w:rsidDel="001F63A6">
          <w:rPr>
            <w:lang w:eastAsia="en-GB"/>
          </w:rPr>
          <w:delText xml:space="preserve"> </w:delText>
        </w:r>
      </w:del>
      <w:del w:id="477" w:author="Carl Ollvik Aasa" w:date="2021-08-03T15:01:00Z">
        <w:r w:rsidRPr="00E037D7" w:rsidDel="00894952">
          <w:rPr>
            <w:lang w:eastAsia="en-GB"/>
          </w:rPr>
          <w:delText>The major bottleneck is generating data to train models, which require large sets of annotated</w:delText>
        </w:r>
        <w:r w:rsidDel="00894952">
          <w:rPr>
            <w:lang w:eastAsia="en-GB"/>
          </w:rPr>
          <w:delText xml:space="preserve"> </w:delText>
        </w:r>
      </w:del>
      <w:del w:id="478" w:author="Carl Ollvik Aasa" w:date="2021-08-03T10:45:00Z">
        <w:r w:rsidDel="000C115F">
          <w:rPr>
            <w:lang w:eastAsia="en-GB"/>
          </w:rPr>
          <w:delText>data</w:delText>
        </w:r>
      </w:del>
      <w:del w:id="479" w:author="Carl Ollvik Aasa" w:date="2021-08-03T15:01:00Z">
        <w:r w:rsidDel="00894952">
          <w:rPr>
            <w:lang w:eastAsia="en-GB"/>
          </w:rPr>
          <w:delText>.</w:delText>
        </w:r>
        <w:r w:rsidRPr="00E037D7" w:rsidDel="00894952">
          <w:rPr>
            <w:lang w:eastAsia="en-GB"/>
          </w:rPr>
          <w:delText xml:space="preserve"> </w:delText>
        </w:r>
      </w:del>
      <w:del w:id="480" w:author="Carl Ollvik Aasa" w:date="2021-08-03T10:45:00Z">
        <w:r w:rsidDel="00034066">
          <w:rPr>
            <w:lang w:eastAsia="en-GB"/>
          </w:rPr>
          <w:delText xml:space="preserve">This </w:delText>
        </w:r>
      </w:del>
      <w:del w:id="481" w:author="Carl Ollvik Aasa" w:date="2021-08-03T15:01:00Z">
        <w:r w:rsidDel="00894952">
          <w:rPr>
            <w:lang w:eastAsia="en-GB"/>
          </w:rPr>
          <w:delText xml:space="preserve">is time-consuming and </w:delText>
        </w:r>
      </w:del>
      <w:del w:id="482" w:author="Carl Ollvik Aasa" w:date="2021-08-03T10:46:00Z">
        <w:r w:rsidRPr="00B8264A" w:rsidDel="0010268E">
          <w:rPr>
            <w:highlight w:val="yellow"/>
            <w:lang w:eastAsia="en-GB"/>
            <w:rPrChange w:id="483" w:author="Carl Ollvik Aasa" w:date="2021-08-03T11:26:00Z">
              <w:rPr>
                <w:lang w:eastAsia="en-GB"/>
              </w:rPr>
            </w:rPrChange>
          </w:rPr>
          <w:delText>i</w:delText>
        </w:r>
      </w:del>
      <w:del w:id="484" w:author="Carl Ollvik Aasa" w:date="2021-08-03T12:13:00Z">
        <w:r w:rsidRPr="00B8264A" w:rsidDel="000C60BC">
          <w:rPr>
            <w:highlight w:val="yellow"/>
            <w:lang w:eastAsia="en-GB"/>
            <w:rPrChange w:id="485" w:author="Carl Ollvik Aasa" w:date="2021-08-03T11:26:00Z">
              <w:rPr>
                <w:lang w:eastAsia="en-GB"/>
              </w:rPr>
            </w:rPrChange>
          </w:rPr>
          <w:delText>n addition</w:delText>
        </w:r>
        <w:r w:rsidRPr="00B8264A" w:rsidDel="000C60BC">
          <w:rPr>
            <w:highlight w:val="yellow"/>
            <w:rPrChange w:id="486" w:author="Carl Ollvik Aasa" w:date="2021-08-03T11:26:00Z">
              <w:rPr/>
            </w:rPrChange>
          </w:rPr>
          <w:delText xml:space="preserve"> patient information must be protected preventing the free sharing of real patient records</w:delText>
        </w:r>
        <w:r w:rsidDel="000C60BC">
          <w:delText>.</w:delText>
        </w:r>
      </w:del>
      <w:del w:id="487" w:author="Carl Ollvik Aasa" w:date="2021-08-03T15:01:00Z">
        <w:r w:rsidDel="00894952">
          <w:fldChar w:fldCharType="begin"/>
        </w:r>
        <w:r w:rsidDel="00894952">
          <w:delInstrText xml:space="preserve"> ADDIN ZOTERO_ITEM CSL_CITATION {"citationID":"xcTu1nER","properties":{"formattedCitation":"(1)","plainCitation":"(1)","noteIndex":0},"citationItems":[{"id":226,"uris":["http://zotero.org/users/7999176/items/9A2AD884"],"uri":["http://zotero.org/users/7999176/items/9A2AD884"],"itemData":{"id":226,"type":"book","abstract":"This open access book describes the results of natural language processing and machine learning methods applied to clinical text from electronic patient records. It is divided into twelve chapters. Chapters 1-4 discuss the history and background of the original paper-based patient records, their purpose, and how they are written and structured. These initial chapters do not require any technical or medical background knowledge. The remaining eight chapters are more technical in nature and describe various medical classifications and terminologies such as ICD diagnosis codes, SNOMED CT, MeSH, UMLS, and ATC. Chapters 5-10 cover basic tools for natural language processing and information retrieval, and how to apply them to clinical text. The difference between rule-based and machine learning-based methods, as well as between supervised and unsupervised machine learning methods, are also explained. Next, ethical concerns regarding the use of sensitive patient records for research purposes are discussed, including methods for de-identifying electronic patient records and safely storing patient records. The book's closing chapters present a number of applications in clinical text mining and summarise the lessons learned from the previous chapters. The book provides a comprehensive overview of technical issues arising in clinical text mining, and offers a valuable guide for advanced students in health informatics, computational linguistics, and information retrieval, and for researchers entering these fields","call-number":"025.04","edition":"1st ed. 2018","event-place":"Cham","ISBN":"978-3-319-78503-5","note":"DOI: 10.1007/978-3-319-78503-5","number-of-pages":"1","publisher":"Springer International Publishing : Imprint: Springer","publisher-place":"Cham","source":"Library of Congress ISBN","title":"Clinical Text Mining: Secondary Use of Electronic Patient Records","title-short":"Clinical Text Mining","author":[{"family":"Dalianis","given":"Hercules"}],"issued":{"date-parts":[["2018"]]}}}],"schema":"https://github.com/citation-style-language/schema/raw/master/csl-citation.json"} </w:delInstrText>
        </w:r>
        <w:r w:rsidDel="00894952">
          <w:fldChar w:fldCharType="separate"/>
        </w:r>
        <w:r w:rsidRPr="00B62523" w:rsidDel="00894952">
          <w:delText>(1)</w:delText>
        </w:r>
        <w:r w:rsidDel="00894952">
          <w:fldChar w:fldCharType="end"/>
        </w:r>
        <w:r w:rsidDel="00894952">
          <w:delText xml:space="preserve"> </w:delText>
        </w:r>
        <w:r w:rsidRPr="00E037D7" w:rsidDel="00894952">
          <w:rPr>
            <w:lang w:eastAsia="en-GB"/>
          </w:rPr>
          <w:delText xml:space="preserve">In contrast, </w:delText>
        </w:r>
      </w:del>
      <w:del w:id="488" w:author="Carl Ollvik Aasa" w:date="2021-08-03T11:40:00Z">
        <w:r w:rsidRPr="00E037D7" w:rsidDel="00033E47">
          <w:rPr>
            <w:lang w:eastAsia="en-GB"/>
          </w:rPr>
          <w:delText>dictionary</w:delText>
        </w:r>
      </w:del>
      <w:del w:id="489" w:author="Carl Ollvik Aasa" w:date="2021-08-03T15:01:00Z">
        <w:r w:rsidRPr="00E037D7" w:rsidDel="00894952">
          <w:rPr>
            <w:lang w:eastAsia="en-GB"/>
          </w:rPr>
          <w:delText>- and rule-based NLP</w:delText>
        </w:r>
      </w:del>
      <w:del w:id="490" w:author="Carl Ollvik Aasa" w:date="2021-08-03T11:32:00Z">
        <w:r w:rsidRPr="00E037D7" w:rsidDel="00F96585">
          <w:rPr>
            <w:lang w:eastAsia="en-GB"/>
          </w:rPr>
          <w:delText xml:space="preserve"> systems c</w:delText>
        </w:r>
      </w:del>
      <w:del w:id="491" w:author="Carl Ollvik Aasa" w:date="2021-08-03T15:01:00Z">
        <w:r w:rsidRPr="00E037D7" w:rsidDel="00894952">
          <w:rPr>
            <w:lang w:eastAsia="en-GB"/>
          </w:rPr>
          <w:delText>an be implemented and tested with small data sets</w:delText>
        </w:r>
        <w:r w:rsidDel="00894952">
          <w:rPr>
            <w:lang w:eastAsia="en-GB"/>
          </w:rPr>
          <w:delText xml:space="preserve"> </w:delText>
        </w:r>
        <w:r w:rsidRPr="00E037D7" w:rsidDel="00894952">
          <w:rPr>
            <w:lang w:eastAsia="en-GB"/>
          </w:rPr>
          <w:delText xml:space="preserve">and are especially useful when dealing with a finite number of examples, such as a set of symptoms. </w:delText>
        </w:r>
        <w:r w:rsidDel="00894952">
          <w:rPr>
            <w:lang w:eastAsia="en-GB"/>
          </w:rPr>
          <w:fldChar w:fldCharType="begin"/>
        </w:r>
        <w:r w:rsidR="009D5E72" w:rsidDel="00894952">
          <w:rPr>
            <w:lang w:eastAsia="en-GB"/>
          </w:rPr>
          <w:delInstrText xml:space="preserve"> ADDIN ZOTERO_ITEM CSL_CITATION {"citationID":"13sd0clP","properties":{"formattedCitation":"(7)","plainCitation":"(7)","noteIndex":0},"citationItems":[{"id":228,"uris":["http://zotero.org/users/7999176/items/D6AVZMNE"],"uri":["http://zotero.org/users/7999176/items/D6AVZMNE"],"itemData":{"id":228,"type":"article-journal","abstract":"PubMed contains more than 27 million documents, and this number is growing at an estimated 4% per year. Even within specialized topics, it is no longer possible for a researcher to read any field in its entirety, and thus nobody has a complete picture of the scientific knowledge in any given field at any time. Text mining provides a means to automatically read this corpus and to extract the relations found therein as structured information. Having data in a structured format is a huge boon for computational efforts to access, cross reference, and mine the data stored therein. This is increasingly useful as biological research is becoming more focused on systems and multi-omics integration. This chapter provides an overview of the steps that are required for text mining: tokenization, named entity recognition, normalization, event extraction, and benchmarking. It discusses a variety of approaches to these tasks and then goes into detail on how to prepare data for use specifically with the JensenLab tagger. This software uses a dictionary-based approach and provides the text mining evidence for STRING and several other databases.","container-title":"Methods in Molecular Biology (Clifton, N.J.)","DOI":"10/gkcjc3","ISSN":"1940-6029","journalAbbreviation":"Methods Mol Biol","language":"eng","note":"PMID: 30848457","page":"73-89","source":"PubMed","title":"A Guide to Dictionary-Based Text Mining","volume":"1939","author":[{"family":"Cook","given":"Helen V."},{"family":"Jensen","given":"Lars Juhl"}],"issued":{"date-parts":[["2019"]]}}}],"schema":"https://github.com/citation-style-language/schema/raw/master/csl-citation.json"} </w:delInstrText>
        </w:r>
        <w:r w:rsidDel="00894952">
          <w:rPr>
            <w:lang w:eastAsia="en-GB"/>
          </w:rPr>
          <w:fldChar w:fldCharType="separate"/>
        </w:r>
        <w:r w:rsidR="009D5E72" w:rsidRPr="009D5E72" w:rsidDel="00894952">
          <w:rPr>
            <w:rFonts w:ascii="Calibri" w:hAnsi="Calibri" w:cs="Calibri"/>
            <w:sz w:val="22"/>
          </w:rPr>
          <w:delText>(7)</w:delText>
        </w:r>
        <w:r w:rsidDel="00894952">
          <w:rPr>
            <w:lang w:eastAsia="en-GB"/>
          </w:rPr>
          <w:fldChar w:fldCharType="end"/>
        </w:r>
        <w:r w:rsidDel="00894952">
          <w:rPr>
            <w:lang w:eastAsia="en-GB"/>
          </w:rPr>
          <w:delText>.</w:delText>
        </w:r>
        <w:r w:rsidRPr="00E037D7" w:rsidDel="00894952">
          <w:rPr>
            <w:lang w:eastAsia="en-GB"/>
          </w:rPr>
          <w:delText xml:space="preserve"> </w:delText>
        </w:r>
      </w:del>
      <w:del w:id="492" w:author="Carl Ollvik Aasa" w:date="2021-08-03T10:46:00Z">
        <w:r w:rsidRPr="00E037D7" w:rsidDel="001B2670">
          <w:rPr>
            <w:lang w:eastAsia="en-GB"/>
          </w:rPr>
          <w:delText>These simpler</w:delText>
        </w:r>
      </w:del>
      <w:del w:id="493" w:author="Carl Ollvik Aasa" w:date="2021-08-03T15:01:00Z">
        <w:r w:rsidRPr="00E037D7" w:rsidDel="00894952">
          <w:rPr>
            <w:lang w:eastAsia="en-GB"/>
          </w:rPr>
          <w:delText xml:space="preserve"> NLP systems could be used to assist </w:delText>
        </w:r>
        <w:r w:rsidDel="00894952">
          <w:rPr>
            <w:lang w:eastAsia="en-GB"/>
          </w:rPr>
          <w:delText>human annotators in the production of</w:delText>
        </w:r>
        <w:r w:rsidRPr="00E037D7" w:rsidDel="00894952">
          <w:rPr>
            <w:lang w:eastAsia="en-GB"/>
          </w:rPr>
          <w:delText xml:space="preserve"> gold standard corpora and for generating</w:delText>
        </w:r>
        <w:r w:rsidDel="00894952">
          <w:rPr>
            <w:lang w:eastAsia="en-GB"/>
          </w:rPr>
          <w:delText xml:space="preserve"> computationally annotated</w:delText>
        </w:r>
        <w:r w:rsidRPr="00E037D7" w:rsidDel="00894952">
          <w:rPr>
            <w:lang w:eastAsia="en-GB"/>
          </w:rPr>
          <w:delText xml:space="preserve"> silver standard corpora with which ML models later c</w:delText>
        </w:r>
        <w:r w:rsidDel="00894952">
          <w:rPr>
            <w:lang w:eastAsia="en-GB"/>
          </w:rPr>
          <w:delText>ould</w:delText>
        </w:r>
        <w:r w:rsidRPr="00E037D7" w:rsidDel="00894952">
          <w:rPr>
            <w:lang w:eastAsia="en-GB"/>
          </w:rPr>
          <w:delText xml:space="preserve"> be trained.</w:delText>
        </w:r>
        <w:r w:rsidDel="00894952">
          <w:rPr>
            <w:lang w:eastAsia="en-GB"/>
          </w:rPr>
          <w:delText xml:space="preserve"> </w:delText>
        </w:r>
      </w:del>
      <w:del w:id="494" w:author="Carl Ollvik Aasa" w:date="2021-08-03T14:57:00Z">
        <w:r w:rsidR="00DF6908" w:rsidDel="005B1EDC">
          <w:rPr>
            <w:lang w:eastAsia="en-GB"/>
          </w:rPr>
          <w:fldChar w:fldCharType="begin"/>
        </w:r>
        <w:r w:rsidR="00DF6908" w:rsidDel="005B1EDC">
          <w:rPr>
            <w:lang w:eastAsia="en-GB"/>
          </w:rPr>
          <w:delInstrText xml:space="preserve"> ADDIN ZOTERO_ITEM CSL_CITATION {"citationID":"rsjFo7RJ","properties":{"formattedCitation":"(1)","plainCitation":"(1)","noteIndex":0},"citationItems":[{"id":226,"uris":["http://zotero.org/users/7999176/items/9A2AD884"],"uri":["http://zotero.org/users/7999176/items/9A2AD884"],"itemData":{"id":226,"type":"book","abstract":"This open access book describes the results of natural language processing and machine learning methods applied to clinical text from electronic patient records. It is divided into twelve chapters. Chapters 1-4 discuss the history and background of the original paper-based patient records, their purpose, and how they are written and structured. These initial chapters do not require any technical or medical background knowledge. The remaining eight chapters are more technical in nature and describe various medical classifications and terminologies such as ICD diagnosis codes, SNOMED CT, MeSH, UMLS, and ATC. Chapters 5-10 cover basic tools for natural language processing and information retrieval, and how to apply them to clinical text. The difference between rule-based and machine learning-based methods, as well as between supervised and unsupervised machine learning methods, are also explained. Next, ethical concerns regarding the use of sensitive patient records for research purposes are discussed, including methods for de-identifying electronic patient records and safely storing patient records. The book's closing chapters present a number of applications in clinical text mining and summarise the lessons learned from the previous chapters. The book provides a comprehensive overview of technical issues arising in clinical text mining, and offers a valuable guide for advanced students in health informatics, computational linguistics, and information retrieval, and for researchers entering these fields","call-number":"025.04","edition":"1st ed. 2018","event-place":"Cham","ISBN":"978-3-319-78503-5","note":"DOI: 10.1007/978-3-319-78503-5","number-of-pages":"1","publisher":"Springer International Publishing : Imprint: Springer","publisher-place":"Cham","source":"Library of Congress ISBN","title":"Clinical Text Mining: Secondary Use of Electronic Patient Records","title-short":"Clinical Text Mining","author":[{"family":"Dalianis","given":"Hercules"}],"issued":{"date-parts":[["2018"]]}}}],"schema":"https://github.com/citation-style-language/schema/raw/master/csl-citation.json"} </w:delInstrText>
        </w:r>
        <w:r w:rsidR="00DF6908" w:rsidDel="005B1EDC">
          <w:rPr>
            <w:lang w:eastAsia="en-GB"/>
          </w:rPr>
          <w:fldChar w:fldCharType="separate"/>
        </w:r>
        <w:r w:rsidR="00DF6908" w:rsidRPr="00DF6908" w:rsidDel="005B1EDC">
          <w:rPr>
            <w:rFonts w:ascii="Calibri" w:hAnsi="Calibri" w:cs="Calibri"/>
            <w:sz w:val="22"/>
          </w:rPr>
          <w:delText>(1)</w:delText>
        </w:r>
        <w:r w:rsidR="00DF6908" w:rsidDel="005B1EDC">
          <w:rPr>
            <w:lang w:eastAsia="en-GB"/>
          </w:rPr>
          <w:fldChar w:fldCharType="end"/>
        </w:r>
      </w:del>
      <w:del w:id="495" w:author="Carl Ollvik Aasa" w:date="2021-08-03T12:26:00Z">
        <w:r w:rsidR="002C1917" w:rsidDel="009E7A70">
          <w:rPr>
            <w:lang w:eastAsia="en-GB"/>
          </w:rPr>
          <w:fldChar w:fldCharType="begin"/>
        </w:r>
        <w:r w:rsidR="002C1917" w:rsidDel="009E7A70">
          <w:rPr>
            <w:lang w:eastAsia="en-GB"/>
          </w:rPr>
          <w:delInstrText xml:space="preserve"> ADDIN ZOTERO_ITEM CSL_CITATION {"citationID":"kNNeyKZa","properties":{"formattedCitation":"(6)","plainCitation":"(6)","noteIndex":0},"citationItems":[{"id":320,"uris":["http://zotero.org/users/7999176/items/GFASLHAM"],"uri":["http://zotero.org/users/7999176/items/GFASLHAM"],"itemData":{"id":320,"type":"article-journal","abstract":"BACKGROUND: The application of Big Data analytics in healthcare has immense potential for improving the quality of care, reducing waste and error, and reducing the cost of care.\nPURPOSE: This systematic review of literature aims to determine the scope of Big Data analytics in healthcare including its applications and challenges in its adoption in healthcare. It also intends to identify the strategies to overcome the challenges.\nDATA SOURCES: A systematic search of the articles was carried out on five major scientific databases: ScienceDirect, PubMed, Emerald, IEEE Xplore and Taylor &amp; Francis. The articles on Big Data analytics in healthcare published in English language literature from January 2013 to January 2018 were considered.\nSTUDY SELECTION: Descriptive articles and usability studies of Big Data analytics in healthcare and medicine were selected.\nDATA EXTRACTION: Two reviewers independently extracted information on definitions of Big Data analytics; sources and applications of Big Data analytics in healthcare; challenges and strategies to overcome the challenges in healthcare.\nRESULTS: A total of 58 articles were selected as per the inclusion criteria and analyzed. The analyses of these articles found that: (1) researchers lack consensus about the operational definition of Big Data in healthcare; (2) Big Data in healthcare comes from the internal sources within the hospitals or clinics as well external sources including government, laboratories, pharma companies, data aggregators, medical journals etc.; (3) natural language processing (NLP) is most widely used Big Data analytical technique for healthcare and most of the processing tools used for analytics are based on Hadoop; (4) Big Data analytics finds its application for clinical decision support; optimization of clinical operations and reduction of cost of care (5) major challenge in adoption of Big Data analytics is non-availability of evidence of its practical benefits in healthcare.\nCONCLUSION: This review study unveils that there is a paucity of information on evidence of real-world use of Big Data analytics in healthcare. This is because, the usability studies have considered only qualitative approach which describes potential benefits but does not take into account the quantitative study. Also, majority of the studies were from developed countries which brings out the need for promotion of research on Healthcare Big Data analytics in developing countries.","container-title":"International Journal of Medical Informatics","DOI":"10/gc96tf","ISSN":"1872-8243","journalAbbreviation":"Int J Med Inform","language":"eng","note":"147 citations (Semantic Scholar/DOI) [2021-08-03]\nPMID: 29673604","page":"57-65","source":"PubMed","title":"Concurrence of big data analytics and healthcare: A systematic review","title-short":"Concurrence of big data analytics and healthcare","volume":"114","author":[{"family":"Mehta","given":"Nishita"},{"family":"Pandit","given":"Anil"}],"issued":{"date-parts":[["2018",6]]}}}],"schema":"https://github.com/citation-style-language/schema/raw/master/csl-citation.json"} </w:delInstrText>
        </w:r>
        <w:r w:rsidR="002C1917" w:rsidDel="009E7A70">
          <w:rPr>
            <w:lang w:eastAsia="en-GB"/>
          </w:rPr>
          <w:fldChar w:fldCharType="separate"/>
        </w:r>
        <w:r w:rsidR="002C1917" w:rsidRPr="002C1917" w:rsidDel="009E7A70">
          <w:rPr>
            <w:rFonts w:ascii="Calibri" w:hAnsi="Calibri" w:cs="Calibri"/>
            <w:sz w:val="22"/>
          </w:rPr>
          <w:delText>(6)</w:delText>
        </w:r>
        <w:r w:rsidR="002C1917" w:rsidDel="009E7A70">
          <w:rPr>
            <w:lang w:eastAsia="en-GB"/>
          </w:rPr>
          <w:fldChar w:fldCharType="end"/>
        </w:r>
      </w:del>
      <w:del w:id="496" w:author="Carl Ollvik Aasa" w:date="2021-08-03T14:55:00Z">
        <w:r w:rsidR="009E7A70" w:rsidDel="00FF47EE">
          <w:rPr>
            <w:lang w:eastAsia="en-GB"/>
          </w:rPr>
          <w:fldChar w:fldCharType="begin"/>
        </w:r>
        <w:r w:rsidR="009E7A70" w:rsidDel="00FF47EE">
          <w:rPr>
            <w:lang w:eastAsia="en-GB"/>
          </w:rPr>
          <w:delInstrText xml:space="preserve"> ADDIN ZOTERO_ITEM CSL_CITATION {"citationID":"z43Ladjp","properties":{"formattedCitation":"(2)","plainCitation":"(2)","noteIndex":0},"citationItems":[{"id":317,"uris":["http://zotero.org/users/7999176/items/JZQQJU4Q"],"uri":["http://zotero.org/users/7999176/items/JZQQJU4Q"],"itemData":{"id":317,"type":"article-journal","abstract":"OBJECTIVE: Natural language processing (NLP) of symptoms from electronic health records (EHRs) could contribute to the advancement of symptom science. We aim to synthesize the literature on the use of NLP to process or analyze symptom information documented in EHR free-text narratives.\nMATERIALS AND METHODS: Our search of 1964 records from PubMed and EMBASE was narrowed to 27 eligible articles. Data related to the purpose, free-text corpus, patients, symptoms, NLP methodology, evaluation metrics, and quality indicators were extracted for each study.\nRESULTS: Symptom-related information was presented as a primary outcome in 14 studies. EHR narratives represented various inpatient and outpatient clinical specialties, with general, cardiology, and mental health occurring most frequently. Studies encompassed a wide variety of symptoms, including shortness of breath, pain, nausea, dizziness, disturbed sleep, constipation, and depressed mood. NLP approaches included previously developed NLP tools, classification methods, and manually curated rule-based processing. Only one-third (n</w:delInstrText>
        </w:r>
        <w:r w:rsidR="009E7A70" w:rsidDel="00FF47EE">
          <w:rPr>
            <w:rFonts w:ascii="Times New Roman" w:hAnsi="Times New Roman"/>
            <w:lang w:eastAsia="en-GB"/>
          </w:rPr>
          <w:delInstrText> </w:delInstrText>
        </w:r>
        <w:r w:rsidR="009E7A70" w:rsidDel="00FF47EE">
          <w:rPr>
            <w:lang w:eastAsia="en-GB"/>
          </w:rPr>
          <w:delInstrText>=</w:delInstrText>
        </w:r>
        <w:r w:rsidR="009E7A70" w:rsidDel="00FF47EE">
          <w:rPr>
            <w:rFonts w:ascii="Times New Roman" w:hAnsi="Times New Roman"/>
            <w:lang w:eastAsia="en-GB"/>
          </w:rPr>
          <w:delInstrText> </w:delInstrText>
        </w:r>
        <w:r w:rsidR="009E7A70" w:rsidDel="00FF47EE">
          <w:rPr>
            <w:lang w:eastAsia="en-GB"/>
          </w:rPr>
          <w:delInstrText xml:space="preserve">9) of studies reported patient demographic characteristics.\nDISCUSSION: NLP is used to extract information from EHR free-text narratives written by a variety of healthcare providers on an expansive range of symptoms across diverse clinical specialties. The current focus of this field is on the development of methods to extract symptom information and the use of symptom information for disease classification tasks rather than the examination of symptoms themselves.\nCONCLUSION: Future NLP studies should concentrate on the investigation of symptoms and symptom documentation in EHR free-text narratives. Efforts should be undertaken to examine patient characteristics and make symptom-related NLP algorithms or pipelines and vocabularies openly available.","container-title":"Journal of the American Medical Informatics Association: JAMIA","DOI":"10/ggwwss","ISSN":"1527-974X","issue":"4","journalAbbreviation":"J Am Med Inform Assoc","language":"eng","note":"63 citations (Semantic Scholar/DOI) [2021-08-03]\nPMID: 30726935\nPMCID: PMC6657282","page":"364-379","source":"PubMed","title":"Natural language processing of symptoms documented in free-text narratives of electronic health records: a systematic review","title-short":"Natural language processing of symptoms documented in free-text narratives of electronic health records","volume":"26","author":[{"family":"Koleck","given":"Theresa A."},{"family":"Dreisbach","given":"Caitlin"},{"family":"Bourne","given":"Philip E."},{"family":"Bakken","given":"Suzanne"}],"issued":{"date-parts":[["2019",4,1]]}}}],"schema":"https://github.com/citation-style-language/schema/raw/master/csl-citation.json"} </w:delInstrText>
        </w:r>
        <w:r w:rsidR="009E7A70" w:rsidDel="00FF47EE">
          <w:rPr>
            <w:lang w:eastAsia="en-GB"/>
          </w:rPr>
          <w:fldChar w:fldCharType="separate"/>
        </w:r>
        <w:r w:rsidR="009E7A70" w:rsidRPr="009E7A70" w:rsidDel="00FF47EE">
          <w:rPr>
            <w:rFonts w:ascii="Calibri" w:hAnsi="Calibri" w:cs="Calibri"/>
            <w:sz w:val="22"/>
          </w:rPr>
          <w:delText>(2)</w:delText>
        </w:r>
        <w:r w:rsidR="009E7A70" w:rsidDel="00FF47EE">
          <w:rPr>
            <w:lang w:eastAsia="en-GB"/>
          </w:rPr>
          <w:fldChar w:fldCharType="end"/>
        </w:r>
      </w:del>
      <w:del w:id="497" w:author="Carl Ollvik Aasa" w:date="2021-08-03T12:13:00Z">
        <w:r w:rsidR="007E3D19" w:rsidDel="00BA7C4A">
          <w:rPr>
            <w:lang w:eastAsia="en-GB"/>
          </w:rPr>
          <w:fldChar w:fldCharType="begin"/>
        </w:r>
        <w:r w:rsidR="007E3D19" w:rsidDel="00BA7C4A">
          <w:rPr>
            <w:lang w:eastAsia="en-GB"/>
          </w:rPr>
          <w:delInstrText xml:space="preserve"> ADDIN ZOTERO_ITEM CSL_CITATION {"citationID":"NsX63tI2","properties":{"formattedCitation":"(6)","plainCitation":"(6)","noteIndex":0},"citationItems":[{"id":315,"uris":["http://zotero.org/users/7999176/items/KAPRZIXA"],"uri":["http://zotero.org/users/7999176/items/KAPRZIXA"],"itemData":{"id":315,"type":"paper-conference","abstract":"We report on the construction of a gold-standard dataset consisting of annotated clinical notes suitable for evaluating our biomedical named entity recognition system. The dataset is the result of consensus between four human annotators and contains 1, 556 annotations on 160 clinical notes using 658 unique concept codes from SNOMED-CT corresponding to human disorders. Inter-annotator agreement was calculated on annotations from 100 of the documents for span (90.9%), concept code (81.7%), context (84.8%), and status (86.0%) agreement. Complete agreement for span, concept code, context, and status was 74.6%. We found that creating a consensus set based on annotations from two independently-created annotation sets can reduce inter-annotator disagreement by 32.3%. We found little benefit to pre-annotating the corpus with a third-party named entity recognizer.","archive":"Scopus","event":"Proceedings of the 6th International Conference on Language Resources and Evaluation, LREC 2008","page":"3143-3150","source":"Scopus","title":"Constructing evaluation corpora for automated clinical named entity recognition","author":[{"family":"Ogren","given":"P.V."},{"family":"Savova","given":"G.K."},{"family":"Chute","given":"C.G."}],"issued":{"date-parts":[["2008"]]}}}],"schema":"https://github.com/citation-style-language/schema/raw/master/csl-citation.json"} </w:delInstrText>
        </w:r>
        <w:r w:rsidR="007E3D19" w:rsidDel="00BA7C4A">
          <w:rPr>
            <w:lang w:eastAsia="en-GB"/>
          </w:rPr>
          <w:fldChar w:fldCharType="separate"/>
        </w:r>
        <w:r w:rsidR="007E3D19" w:rsidRPr="007E3D19" w:rsidDel="00BA7C4A">
          <w:rPr>
            <w:rFonts w:ascii="Calibri" w:hAnsi="Calibri" w:cs="Calibri"/>
            <w:sz w:val="22"/>
          </w:rPr>
          <w:delText>(6)</w:delText>
        </w:r>
        <w:r w:rsidR="007E3D19" w:rsidDel="00BA7C4A">
          <w:rPr>
            <w:lang w:eastAsia="en-GB"/>
          </w:rPr>
          <w:fldChar w:fldCharType="end"/>
        </w:r>
      </w:del>
      <w:del w:id="498" w:author="Carl Ollvik Aasa" w:date="2021-08-03T12:42:00Z">
        <w:r w:rsidR="00864828" w:rsidDel="00B85E7B">
          <w:rPr>
            <w:lang w:eastAsia="en-GB"/>
          </w:rPr>
          <w:fldChar w:fldCharType="begin"/>
        </w:r>
        <w:r w:rsidR="00FC08F4" w:rsidDel="00B85E7B">
          <w:rPr>
            <w:lang w:eastAsia="en-GB"/>
          </w:rPr>
          <w:delInstrText xml:space="preserve"> ADDIN ZOTERO_ITEM CSL_CITATION {"citationID":"24rgqmyb","properties":{"formattedCitation":"(6)","plainCitation":"(6)","noteIndex":0},"citationItems":[{"id":327,"uris":["http://zotero.org/users/7999176/items/CJJGWR2W"],"uri":["http://zotero.org/users/7999176/items/CJJGWR2W"],"itemData":{"id":327,"type":"article-journal","abstract":"We aim to build and evaluate an open-source natural language processing system for information extraction from electronic medical record clinical free-text. We describe and evaluate our system, the clinical Text Analysis and Knowledge Extraction System (cTAKES), released open-source at http://www.ohnlp.org. The cTAKES builds on existing open-source technologies—the Unstructured Information Management Architecture framework and OpenNLP natural language processing toolkit. Its components, specifically trained for the clinical domain, create rich linguistic and semantic annotations. Performance of individual components: sentence boundary detector accuracy=0.949; tokenizer accuracy=0.949; part-of-speech tagger accuracy=0.936; shallow parser F-score=0.924; named entity recognizer and system-level evaluation F-score=0.715 for exact and 0.824 for overlapping spans, and accuracy for concept mapping, negation, and status attributes for exact and overlapping spans of 0.957, 0.943, 0.859, and 0.580, 0.939, and 0.839, respectively. Overall performance is discussed against five applications. The cTAKES annotations are the foundation for methods and modules for higher-level semantic processing of clinical free-text.","container-title":"Journal of the American Medical Informatics Association","DOI":"10/bfxww4","ISSN":"1067-5027","issue":"5","journalAbbreviation":"Journal of the American Medical Informatics Association","note":"1410 citations (Semantic Scholar/DOI) [2021-08-03]","page":"507-513","source":"Silverchair","title":"Mayo clinical Text Analysis and Knowledge Extraction System (cTAKES): architecture, component evaluation and applications","title-short":"Mayo clinical Text Analysis and Knowledge Extraction System (cTAKES)","volume":"17","author":[{"family":"Savova","given":"Guergana K"},{"family":"Masanz","given":"James J"},{"family":"Ogren","given":"Philip V"},{"family":"Zheng","given":"Jiaping"},{"family":"Sohn","given":"Sunghwan"},{"family":"Kipper-Schuler","given":"Karin C"},{"family":"Chute","given":"Christopher G"}],"issued":{"date-parts":[["2010",9,1]]}}}],"schema":"https://github.com/citation-style-language/schema/raw/master/csl-citation.json"} </w:delInstrText>
        </w:r>
        <w:r w:rsidR="00864828" w:rsidDel="00B85E7B">
          <w:rPr>
            <w:lang w:eastAsia="en-GB"/>
          </w:rPr>
          <w:fldChar w:fldCharType="separate"/>
        </w:r>
        <w:r w:rsidR="00FC08F4" w:rsidRPr="00FC08F4" w:rsidDel="00B85E7B">
          <w:rPr>
            <w:rFonts w:ascii="Calibri" w:hAnsi="Calibri" w:cs="Calibri"/>
            <w:sz w:val="22"/>
          </w:rPr>
          <w:delText>(6)</w:delText>
        </w:r>
        <w:r w:rsidR="00864828" w:rsidDel="00B85E7B">
          <w:rPr>
            <w:lang w:eastAsia="en-GB"/>
          </w:rPr>
          <w:fldChar w:fldCharType="end"/>
        </w:r>
      </w:del>
      <w:moveToRangeStart w:id="499" w:author="Carl Ollvik Aasa" w:date="2021-08-03T12:29:00Z" w:name="move78886201"/>
      <w:moveTo w:id="500" w:author="Carl Ollvik Aasa" w:date="2021-08-03T12:29:00Z">
        <w:del w:id="501" w:author="Carl Ollvik Aasa" w:date="2021-08-04T12:29:00Z">
          <w:r w:rsidR="00297C97" w:rsidDel="00567A49">
            <w:rPr>
              <w:rFonts w:eastAsia="AdvGulliv-R"/>
            </w:rPr>
            <w:delText>Some adoptions of tools developed for German</w:delText>
          </w:r>
          <w:r w:rsidR="00297C97" w:rsidDel="00A60FE3">
            <w:rPr>
              <w:rFonts w:eastAsia="AdvGulliv-R"/>
            </w:rPr>
            <w:delText xml:space="preserve">, </w:delText>
          </w:r>
          <w:r w:rsidR="00297C97" w:rsidDel="00567A49">
            <w:rPr>
              <w:rFonts w:eastAsia="AdvGulliv-R"/>
            </w:rPr>
            <w:delText xml:space="preserve">English </w:delText>
          </w:r>
          <w:r w:rsidR="00297C97" w:rsidDel="00A60FE3">
            <w:rPr>
              <w:rFonts w:eastAsia="AdvGulliv-R"/>
            </w:rPr>
            <w:delText xml:space="preserve">and </w:delText>
          </w:r>
          <w:r w:rsidR="00297C97" w:rsidDel="00567A49">
            <w:rPr>
              <w:rFonts w:eastAsia="AdvGulliv-R"/>
            </w:rPr>
            <w:delText>other languages have been examined to varied degree.</w:delText>
          </w:r>
        </w:del>
      </w:moveTo>
      <w:del w:id="502" w:author="Carl Ollvik Aasa" w:date="2021-08-04T12:29:00Z">
        <w:r w:rsidR="00617538" w:rsidDel="00567A49">
          <w:rPr>
            <w:rFonts w:eastAsia="AdvGulliv-R"/>
          </w:rPr>
          <w:fldChar w:fldCharType="begin"/>
        </w:r>
        <w:r w:rsidR="005E55AD" w:rsidDel="00567A49">
          <w:rPr>
            <w:rFonts w:eastAsia="AdvGulliv-R"/>
          </w:rPr>
          <w:delInstrText xml:space="preserve"> ADDIN ZOTERO_ITEM CSL_CITATION {"citationID":"C0c6TfPT","properties":{"formattedCitation":"(8)","plainCitation":"(8)","noteIndex":0},"citationItems":[{"id":342,"uris":["http://zotero.org/users/7999176/items/TL3KGA2B"],"uri":["http://zotero.org/users/7999176/items/TL3KGA2B"],"itemData":{"id":342,"type":"paper-conference","abstract":"We propose an approach for named entity recognition in medical data, using a character-based deep bidirectional recurrent neural network. Such models can learn features and patterns based on the character sequence, and are not limited to a fixed vocabulary. This makes them very well suited for the NER task in the medical domain. Our experimental evaluation shows promising results, with a 60% improvement in F 1 score over the baseline, and our system generalizes well between different datasets.","container-title":"Proceedings of the Fifth Workshop on Building and Evaluating Resources for Biomedical Text Mining (BioTxtM2016)","event-place":"Osaka, Japan","page":"30–39","publisher":"The COLING 2016 Organizing Committee","publisher-place":"Osaka, Japan","source":"ACLWeb","title":"Named Entity Recognition in Swedish Health Records with Character-Based Deep Bidirectional LSTMs","URL":"https://aclanthology.org/W16-5104","author":[{"family":"Almgren","given":"Simon"},{"family":"Pavlov","given":"Sean"},{"family":"Mogren","given":"Olof"}],"accessed":{"date-parts":[["2021",8,3]]},"issued":{"date-parts":[["2016",12]]}}}],"schema":"https://github.com/citation-style-language/schema/raw/master/csl-citation.json"} </w:delInstrText>
        </w:r>
        <w:r w:rsidR="00617538" w:rsidDel="00567A49">
          <w:rPr>
            <w:rFonts w:eastAsia="AdvGulliv-R"/>
          </w:rPr>
          <w:fldChar w:fldCharType="separate"/>
        </w:r>
        <w:r w:rsidR="005E55AD" w:rsidRPr="005E55AD" w:rsidDel="00567A49">
          <w:delText>(8)</w:delText>
        </w:r>
        <w:r w:rsidR="00617538" w:rsidDel="00567A49">
          <w:rPr>
            <w:rFonts w:eastAsia="AdvGulliv-R"/>
          </w:rPr>
          <w:fldChar w:fldCharType="end"/>
        </w:r>
      </w:del>
      <w:moveTo w:id="503" w:author="Carl Ollvik Aasa" w:date="2021-08-03T12:29:00Z">
        <w:del w:id="504" w:author="Carl Ollvik Aasa" w:date="2021-08-03T12:53:00Z">
          <w:r w:rsidR="00297C97" w:rsidDel="00770BC3">
            <w:rPr>
              <w:rFonts w:eastAsia="AdvGulliv-R"/>
            </w:rPr>
            <w:delText xml:space="preserve"> </w:delText>
          </w:r>
        </w:del>
      </w:moveTo>
      <w:ins w:id="505" w:author="Carl Ollvik Aasa" w:date="2021-08-03T12:53:00Z">
        <w:r w:rsidR="00770BC3">
          <w:rPr>
            <w:rFonts w:eastAsia="AdvGulliv-R"/>
          </w:rPr>
          <w:t xml:space="preserve"> </w:t>
        </w:r>
      </w:ins>
      <w:ins w:id="506" w:author="Carl Ollvik Aasa" w:date="2021-08-04T12:29:00Z">
        <w:r w:rsidR="00567A49">
          <w:rPr>
            <w:rFonts w:eastAsia="AdvGulliv-R"/>
          </w:rPr>
          <w:t xml:space="preserve">and </w:t>
        </w:r>
      </w:ins>
      <w:moveTo w:id="507" w:author="Carl Ollvik Aasa" w:date="2021-08-03T12:29:00Z">
        <w:del w:id="508" w:author="Carl Ollvik Aasa" w:date="2021-08-03T14:58:00Z">
          <w:r w:rsidR="00297C97" w:rsidDel="00553944">
            <w:rPr>
              <w:rFonts w:eastAsia="AdvGulliv-R"/>
            </w:rPr>
            <w:delText xml:space="preserve"> </w:delText>
          </w:r>
        </w:del>
        <w:del w:id="509" w:author="Carl Ollvik Aasa" w:date="2021-08-03T14:59:00Z">
          <w:r w:rsidR="00297C97" w:rsidDel="004E5DAD">
            <w:rPr>
              <w:rFonts w:eastAsia="AdvGulliv-R"/>
            </w:rPr>
            <w:delText xml:space="preserve">NER in </w:delText>
          </w:r>
        </w:del>
        <w:del w:id="510" w:author="Carl Ollvik Aasa" w:date="2021-08-03T15:00:00Z">
          <w:r w:rsidR="00297C97" w:rsidDel="0035362A">
            <w:rPr>
              <w:rFonts w:eastAsia="AdvGulliv-R"/>
            </w:rPr>
            <w:delText xml:space="preserve">Swedish poses special challenges, as </w:delText>
          </w:r>
        </w:del>
        <w:del w:id="511" w:author="Carl Ollvik Aasa" w:date="2021-08-03T14:58:00Z">
          <w:r w:rsidR="00297C97" w:rsidDel="00F5769A">
            <w:rPr>
              <w:rFonts w:eastAsia="AdvGulliv-R"/>
            </w:rPr>
            <w:delText>Swedish c</w:delText>
          </w:r>
        </w:del>
        <w:del w:id="512" w:author="Carl Ollvik Aasa" w:date="2021-08-03T15:00:00Z">
          <w:r w:rsidR="00297C97" w:rsidDel="0035362A">
            <w:rPr>
              <w:rFonts w:eastAsia="AdvGulliv-R"/>
            </w:rPr>
            <w:delText>ompounding of words occurs frequently and the language i</w:delText>
          </w:r>
        </w:del>
        <w:del w:id="513" w:author="Carl Ollvik Aasa" w:date="2021-08-03T14:58:00Z">
          <w:r w:rsidR="00297C97" w:rsidDel="00F5769A">
            <w:rPr>
              <w:rFonts w:eastAsia="AdvGulliv-R"/>
            </w:rPr>
            <w:delText>f</w:delText>
          </w:r>
        </w:del>
        <w:del w:id="514" w:author="Carl Ollvik Aasa" w:date="2021-08-03T15:00:00Z">
          <w:r w:rsidR="00297C97" w:rsidDel="0035362A">
            <w:rPr>
              <w:rFonts w:eastAsia="AdvGulliv-R"/>
            </w:rPr>
            <w:delText xml:space="preserve"> more inflective than</w:delText>
          </w:r>
        </w:del>
        <w:del w:id="515" w:author="Carl Ollvik Aasa" w:date="2021-08-03T12:55:00Z">
          <w:r w:rsidR="00297C97" w:rsidDel="00253F76">
            <w:rPr>
              <w:rFonts w:eastAsia="AdvGulliv-R"/>
            </w:rPr>
            <w:delText xml:space="preserve"> English for which most NLP tools have been developed</w:delText>
          </w:r>
        </w:del>
        <w:del w:id="516" w:author="Carl Ollvik Aasa" w:date="2021-08-03T14:56:00Z">
          <w:r w:rsidR="00297C97" w:rsidDel="00190871">
            <w:rPr>
              <w:rFonts w:eastAsia="AdvGulliv-R"/>
            </w:rPr>
            <w:delText>.</w:delText>
          </w:r>
        </w:del>
      </w:moveTo>
      <w:del w:id="517" w:author="Carl Ollvik Aasa" w:date="2021-08-03T12:53:00Z">
        <w:r w:rsidR="00D65AF7" w:rsidDel="0022760E">
          <w:rPr>
            <w:rFonts w:eastAsia="AdvGulliv-R"/>
          </w:rPr>
          <w:fldChar w:fldCharType="begin"/>
        </w:r>
        <w:r w:rsidR="00D65AF7" w:rsidDel="0022760E">
          <w:rPr>
            <w:rFonts w:eastAsia="AdvGulliv-R"/>
          </w:rPr>
          <w:delInstrText xml:space="preserve"> ADDIN ZOTERO_ITEM CSL_CITATION {"citationID":"5owJQmpy","properties":{"formattedCitation":"(9)","plainCitation":"(9)","noteIndex":0},"citationItems":[{"id":172,"uris":["http://zotero.org/users/7999176/items/VIVML44G"],"uri":["http://zotero.org/users/7999176/items/VIVML44G"],"itemData":{"id":172,"type":"article-journal","abstract":"Automatic recognition of clinical entities in the narrative text of health records is useful for constructing applications for documentation of patient care, as well as for secondary usage in the form of medical knowledge extraction. There are a number of named entity recognition studies on English clinical text, but less work has been carried out on clinical text in other languages. This study was performed on Swedish health records, and focused on four entities that are highly relevant for constructing a patient overview and for medical hypothesis generation, namely the entities: Disorder, Finding, Pharmaceutical Drug and Body Structure. The study had two aims: to explore how well named entity recognition methods previously applied to English clinical text perform on similar texts written in Swedish; and to evaluate whether it is meaningful to divide the more general category Medical Problem, which has been used in a number of previous studies, into the two more granular entities, Disorder and Finding. Clinical notes from a Swedish internal medicine emergency unit were annotated for the four selected entity categories, and the inter-annotator agreement between two pairs of annotators was measured, resulting in an average F-score of 0.79 for Disorder, 0.66 for Finding, 0.90 for Pharmaceutical Drug and 0.80 for Body Structure. A subset of the developed corpus was thereafter used for finding suitable features for training a conditional random fields model. Finally, a new model was trained on this subset, using the best features and settings, and its ability to generalise to held-out data was evaluated. This final model obtained an F-score of 0.81 for Disorder, 0.69 for Finding, 0.88 for Pharmaceutical Drug, 0.85 for Body Structure and 0.78 for the combined category Disorder+Finding. The obtained results, which are in line with or slightly lower than those for similar studies on English clinical text, many of them conducted using a larger training data set, show that the approaches used for English are also suitable for Swedish clinical text. However, a small proportion of the errors made by the model are less likely to occur in English text, showing that results might be improved by further tailoring the system to clinical Swedish. The entity recognition results for the individual entities Disorder and Finding show that it is meaningful to separate the general category Medical Problem into these two more granular entity types, e.g. for knowledge mining of co-morbidity relations and disorder-finding relations.","container-title":"Journal of Biomedical Informatics","DOI":"10/f23c78","ISSN":"1532-0464","journalAbbreviation":"Journal of Biomedical Informatics","language":"en","note":"PMID: 24508177","page":"148-158","source":"ScienceDirect","title":"Automatic recognition of disorders, findings, pharmaceuticals and body structures from clinical text: An annotation and machine learning study","title-short":"Automatic recognition of disorders, findings, pharmaceuticals and body structures from clinical text","volume":"49","author":[{"family":"Skeppstedt","given":"Maria"},{"family":"Kvist","given":"Maria"},{"family":"Nilsson","given":"Gunnar H."},{"family":"Dalianis","given":"Hercules"}],"issued":{"date-parts":[["2014",6,1]]}}}],"schema":"https://github.com/citation-style-language/schema/raw/master/csl-citation.json"} </w:delInstrText>
        </w:r>
        <w:r w:rsidR="00D65AF7" w:rsidDel="0022760E">
          <w:rPr>
            <w:rFonts w:eastAsia="AdvGulliv-R"/>
          </w:rPr>
          <w:fldChar w:fldCharType="separate"/>
        </w:r>
        <w:r w:rsidR="00D65AF7" w:rsidRPr="00D65AF7" w:rsidDel="0022760E">
          <w:delText>(9)</w:delText>
        </w:r>
        <w:r w:rsidR="00D65AF7" w:rsidDel="0022760E">
          <w:rPr>
            <w:rFonts w:eastAsia="AdvGulliv-R"/>
          </w:rPr>
          <w:fldChar w:fldCharType="end"/>
        </w:r>
      </w:del>
      <w:del w:id="518" w:author="Carl Ollvik Aasa" w:date="2021-08-03T12:52:00Z">
        <w:r w:rsidR="005F58F9" w:rsidDel="00432CFD">
          <w:rPr>
            <w:rFonts w:eastAsia="AdvGulliv-R"/>
          </w:rPr>
          <w:fldChar w:fldCharType="begin"/>
        </w:r>
        <w:r w:rsidR="009D5E72" w:rsidDel="00432CFD">
          <w:rPr>
            <w:rFonts w:eastAsia="AdvGulliv-R"/>
          </w:rPr>
          <w:delInstrText xml:space="preserve"> ADDIN ZOTERO_ITEM CSL_CITATION {"citationID":"j1Snb2eC","properties":{"formattedCitation":"(4)","plainCitation":"(4)","noteIndex":0},"citationItems":[{"id":336,"uris":["http://zotero.org/users/7999176/items/48M6U7K5"],"uri":["http://zotero.org/users/7999176/items/48M6U7K5"],"itemData":{"id":336,"type":"article-journal","abstract":"BACKGROUND: Free text is helpful for entering information into electronic health records, but reusing it is a challenge. The need for language technology for processing Finnish and Swedish healthcare text is therefore evident; however, Finnish and Swedish are linguistically very dissimilar. In this paper we present a comparison of characteristics in Finnish and Swedish free-text nursing narratives from intensive care. This creates a framework for characterising and comparing clinical text and lays the groundwork for developing clinical language technologies.\nMETHODS: Our material included daily nursing narratives from one intensive care unit in Finland and one in Sweden. Inclusion criteria for patients were an inpatient period of least five days and an age of at least 16 years. We performed a comparative analysis as part of a collaborative effort between Finnish- and Swedish-speaking healthcare and language technology professionals that included both qualitative and quantitative aspects. The qualitative analysis addressed the content and structure of three average-sized health records from each country. In the quantitative analysis 514 Finnish and 379 Swedish health records were studied using various language technology tools.\nRESULTS: Although the two languages are not closely related, nursing narratives in Finland and Sweden had many properties in common. Both made use of specialised jargon and their content was very similar. However, many of these characteristics were challenging regarding development of language technology to support producing and using clinical documentation.\nCONCLUSIONS: The way Finnish and Swedish intensive care nursing was documented, was not country or language dependent, but shared a common context, principles and structural features and even similar vocabulary elements. Technology solutions are therefore likely to be applicable to a wider range of natural languages, but they need linguistic tailoring.\nAVAILABILITY: The Finnish and Swedish data can be found at: http://www.dsv.su.se/hexanord/data/.","container-title":"Journal of Biomedical Semantics","DOI":"10/chhtdz","ISSN":"2041-1480","journalAbbreviation":"J Biomed Semantics","language":"eng","note":"28 citations (Semantic Scholar/DOI) [2021-08-03]\nPMID: 21992572\nPMCID: PMC3194173","page":"S1","source":"PubMed","title":"Characteristics of Finnish and Swedish intensive care nursing narratives: a comparative analysis to support the development of clinical language technologies","title-short":"Characteristics of Finnish and Swedish intensive care nursing narratives","volume":"2 Suppl 3","author":[{"family":"Allvin","given":"Helen"},{"family":"Carlsson","given":"Elin"},{"family":"Dalianis","given":"Hercules"},{"family":"Danielsson-Ojala","given":"Riitta"},{"family":"Daudaravičius","given":"Vidas"},{"family":"Hassel","given":"Martin"},{"family":"Kokkinakis","given":"Dimitrios"},{"family":"Lundgrén-Laine","given":"Heljä"},{"family":"Nilsson","given":"Gunnar H."},{"family":"Nytrø","given":"Oystein"},{"family":"Salanterä","given":"Sanna"},{"family":"Skeppstedt","given":"Maria"},{"family":"Suominen","given":"Hanna"},{"family":"Velupillai","given":"Sumithra"}],"issued":{"date-parts":[["2011"]]}}}],"schema":"https://github.com/citation-style-language/schema/raw/master/csl-citation.json"} </w:delInstrText>
        </w:r>
        <w:r w:rsidR="005F58F9" w:rsidDel="00432CFD">
          <w:rPr>
            <w:rFonts w:eastAsia="AdvGulliv-R"/>
          </w:rPr>
          <w:fldChar w:fldCharType="separate"/>
        </w:r>
        <w:r w:rsidR="009D5E72" w:rsidRPr="009D5E72" w:rsidDel="00432CFD">
          <w:rPr>
            <w:rFonts w:eastAsia="AdvGulliv-R"/>
          </w:rPr>
          <w:delText>(4)</w:delText>
        </w:r>
        <w:r w:rsidR="005F58F9" w:rsidDel="00432CFD">
          <w:rPr>
            <w:rFonts w:eastAsia="AdvGulliv-R"/>
          </w:rPr>
          <w:fldChar w:fldCharType="end"/>
        </w:r>
      </w:del>
      <w:moveTo w:id="519" w:author="Carl Ollvik Aasa" w:date="2021-08-03T12:29:00Z">
        <w:del w:id="520" w:author="Carl Ollvik Aasa" w:date="2021-08-03T12:52:00Z">
          <w:r w:rsidR="00297C97" w:rsidRPr="00B37667" w:rsidDel="00432CFD">
            <w:rPr>
              <w:rFonts w:eastAsia="AdvGulliv-R"/>
            </w:rPr>
            <w:delText xml:space="preserve"> </w:delText>
          </w:r>
        </w:del>
        <w:del w:id="521" w:author="Carl Ollvik Aasa" w:date="2021-08-03T15:00:00Z">
          <w:r w:rsidR="00297C97" w:rsidDel="0035362A">
            <w:rPr>
              <w:rFonts w:eastAsia="AdvGulliv-R"/>
            </w:rPr>
            <w:fldChar w:fldCharType="begin"/>
          </w:r>
        </w:del>
      </w:moveTo>
      <w:del w:id="522" w:author="Carl Ollvik Aasa" w:date="2021-08-03T15:00:00Z">
        <w:r w:rsidR="00617538" w:rsidDel="0035362A">
          <w:rPr>
            <w:rFonts w:eastAsia="AdvGulliv-R"/>
          </w:rPr>
          <w:delInstrText xml:space="preserve"> ADDIN ZOTERO_ITEM CSL_CITATION {"citationID":"UJANoQPR","properties":{"formattedCitation":"(11)","plainCitation":"(11)","noteIndex":0},"citationItems":[{"id":"MxH7HdUK/GXe0kUJv","uris":["http://zotero.org/users/7999176/items/LE794EXU"],"uri":["http://zotero.org/users/7999176/items/LE794EXU"],"itemData":{"id":211,"type":"article-journal","abstract":"Most methods for negation detection in clinical text have been developed for English text, and there is a need for evaluating the feasibility of adapting these methods to other languages. A Swedish adaption of the English rule-based negation detection system NegEx, which detects negations through the use of trigger phrases, was therefore evaluated.","container-title":"Journal of Biomedical Semantics","DOI":"10/cj6tfs","ISSN":"2041-1480","issue":"3","journalAbbreviation":"Journal of Biomedical Semantics","page":"S3","source":"BioMed Central","title":"Negation detection in Swedish clinical text: An adaption of NegEx to Swedish","title-short":"Negation detection in Swedish clinical text","volume":"2","author":[{"family":"Skeppstedt","given":"Maria"}],"issued":{"date-parts":[["2011",7,14]]}}}],"schema":"https://github.com/citation-style-language/schema/raw/master/csl-citation.json"} </w:delInstrText>
        </w:r>
      </w:del>
      <w:moveTo w:id="523" w:author="Carl Ollvik Aasa" w:date="2021-08-03T12:29:00Z">
        <w:del w:id="524" w:author="Carl Ollvik Aasa" w:date="2021-08-03T15:00:00Z">
          <w:r w:rsidR="00297C97" w:rsidDel="0035362A">
            <w:rPr>
              <w:rFonts w:eastAsia="AdvGulliv-R"/>
            </w:rPr>
            <w:fldChar w:fldCharType="separate"/>
          </w:r>
        </w:del>
      </w:moveTo>
      <w:del w:id="525" w:author="Carl Ollvik Aasa" w:date="2021-08-03T15:00:00Z">
        <w:r w:rsidR="00617538" w:rsidRPr="00617538" w:rsidDel="0035362A">
          <w:delText>(11)</w:delText>
        </w:r>
      </w:del>
      <w:moveTo w:id="526" w:author="Carl Ollvik Aasa" w:date="2021-08-03T12:29:00Z">
        <w:del w:id="527" w:author="Carl Ollvik Aasa" w:date="2021-08-03T15:00:00Z">
          <w:r w:rsidR="00297C97" w:rsidDel="0035362A">
            <w:rPr>
              <w:rFonts w:eastAsia="AdvGulliv-R"/>
            </w:rPr>
            <w:fldChar w:fldCharType="end"/>
          </w:r>
          <w:r w:rsidR="00297C97" w:rsidDel="0035362A">
            <w:rPr>
              <w:rFonts w:eastAsia="AdvGulliv-R"/>
            </w:rPr>
            <w:delText xml:space="preserve"> </w:delText>
          </w:r>
          <w:r w:rsidR="00297C97" w:rsidDel="0035362A">
            <w:rPr>
              <w:rFonts w:eastAsia="AdvGulliv-R"/>
            </w:rPr>
            <w:fldChar w:fldCharType="begin"/>
          </w:r>
        </w:del>
      </w:moveTo>
      <w:del w:id="528" w:author="Carl Ollvik Aasa" w:date="2021-08-03T15:00:00Z">
        <w:r w:rsidR="00617538" w:rsidDel="0035362A">
          <w:rPr>
            <w:rFonts w:eastAsia="AdvGulliv-R"/>
          </w:rPr>
          <w:delInstrText xml:space="preserve"> ADDIN ZOTERO_ITEM CSL_CITATION {"citationID":"yChV1oQ3","properties":{"formattedCitation":"(10)","plainCitation":"(10)","noteIndex":0},"citationItems":[{"id":172,"uris":["http://zotero.org/users/7999176/items/VIVML44G"],"uri":["http://zotero.org/users/7999176/items/VIVML44G"],"itemData":{"id":172,"type":"article-journal","abstract":"Automatic recognition of clinical entities in the narrative text of health records is useful for constructing applications for documentation of patient care, as well as for secondary usage in the form of medical knowledge extraction. There are a number of named entity recognition studies on English clinical text, but less work has been carried out on clinical text in other languages. This study was performed on Swedish health records, and focused on four entities that are highly relevant for constructing a patient overview and for medical hypothesis generation, namely the entities: Disorder, Finding, Pharmaceutical Drug and Body Structure. The study had two aims: to explore how well named entity recognition methods previously applied to English clinical text perform on similar texts written in Swedish; and to evaluate whether it is meaningful to divide the more general category Medical Problem, which has been used in a number of previous studies, into the two more granular entities, Disorder and Finding. Clinical notes from a Swedish internal medicine emergency unit were annotated for the four selected entity categories, and the inter-annotator agreement between two pairs of annotators was measured, resulting in an average F-score of 0.79 for Disorder, 0.66 for Finding, 0.90 for Pharmaceutical Drug and 0.80 for Body Structure. A subset of the developed corpus was thereafter used for finding suitable features for training a conditional random fields model. Finally, a new model was trained on this subset, using the best features and settings, and its ability to generalise to held-out data was evaluated. This final model obtained an F-score of 0.81 for Disorder, 0.69 for Finding, 0.88 for Pharmaceutical Drug, 0.85 for Body Structure and 0.78 for the combined category Disorder+Finding. The obtained results, which are in line with or slightly lower than those for similar studies on English clinical text, many of them conducted using a larger training data set, show that the approaches used for English are also suitable for Swedish clinical text. However, a small proportion of the errors made by the model are less likely to occur in English text, showing that results might be improved by further tailoring the system to clinical Swedish. The entity recognition results for the individual entities Disorder and Finding show that it is meaningful to separate the general category Medical Problem into these two more granular entity types, e.g. for knowledge mining of co-morbidity relations and disorder-finding relations.","container-title":"Journal of Biomedical Informatics","DOI":"10/f23c78","ISSN":"1532-0464","journalAbbreviation":"Journal of Biomedical Informatics","language":"en","note":"PMID: 24508177","page":"148-158","source":"ScienceDirect","title":"Automatic recognition of disorders, findings, pharmaceuticals and body structures from clinical text: An annotation and machine learning study","title-short":"Automatic recognition of disorders, findings, pharmaceuticals and body structures from clinical text","volume":"49","author":[{"family":"Skeppstedt","given":"Maria"},{"family":"Kvist","given":"Maria"},{"family":"Nilsson","given":"Gunnar H."},{"family":"Dalianis","given":"Hercules"}],"issued":{"date-parts":[["2014",6,1]]}}}],"schema":"https://github.com/citation-style-language/schema/raw/master/csl-citation.json"} </w:delInstrText>
        </w:r>
      </w:del>
      <w:moveTo w:id="529" w:author="Carl Ollvik Aasa" w:date="2021-08-03T12:29:00Z">
        <w:del w:id="530" w:author="Carl Ollvik Aasa" w:date="2021-08-03T15:00:00Z">
          <w:r w:rsidR="00297C97" w:rsidDel="0035362A">
            <w:rPr>
              <w:rFonts w:eastAsia="AdvGulliv-R"/>
            </w:rPr>
            <w:fldChar w:fldCharType="separate"/>
          </w:r>
        </w:del>
      </w:moveTo>
      <w:del w:id="531" w:author="Carl Ollvik Aasa" w:date="2021-08-03T15:00:00Z">
        <w:r w:rsidR="00617538" w:rsidRPr="00617538" w:rsidDel="0035362A">
          <w:delText>(10)</w:delText>
        </w:r>
      </w:del>
      <w:moveTo w:id="532" w:author="Carl Ollvik Aasa" w:date="2021-08-03T12:29:00Z">
        <w:del w:id="533" w:author="Carl Ollvik Aasa" w:date="2021-08-03T15:00:00Z">
          <w:r w:rsidR="00297C97" w:rsidDel="0035362A">
            <w:rPr>
              <w:rFonts w:eastAsia="AdvGulliv-R"/>
            </w:rPr>
            <w:fldChar w:fldCharType="end"/>
          </w:r>
        </w:del>
        <w:del w:id="534" w:author="Carl Ollvik Aasa" w:date="2021-08-03T12:53:00Z">
          <w:r w:rsidR="00297C97" w:rsidDel="007F391A">
            <w:rPr>
              <w:rFonts w:eastAsia="AdvGulliv-R"/>
            </w:rPr>
            <w:delText xml:space="preserve"> </w:delText>
          </w:r>
          <w:r w:rsidR="00297C97" w:rsidDel="007F391A">
            <w:rPr>
              <w:rFonts w:eastAsia="AdvGulliv-R"/>
            </w:rPr>
            <w:fldChar w:fldCharType="begin"/>
          </w:r>
          <w:r w:rsidR="00297C97" w:rsidDel="007F391A">
            <w:rPr>
              <w:rFonts w:eastAsia="AdvGulliv-R"/>
            </w:rPr>
            <w:delInstrText xml:space="preserve"> ADDIN ZOTERO_ITEM CSL_CITATION {"citationID":"EyBNRgBd","properties":{"formattedCitation":"(1)","plainCitation":"(1)","noteIndex":0},"citationItems":[{"id":226,"uris":["http://zotero.org/users/7999176/items/9A2AD884"],"uri":["http://zotero.org/users/7999176/items/9A2AD884"],"itemData":{"id":226,"type":"book","abstract":"This open access book describes the results of natural language processing and machine learning methods applied to clinical text from electronic patient records. It is divided into twelve chapters. Chapters 1-4 discuss the history and background of the original paper-based patient records, their purpose, and how they are written and structured. These initial chapters do not require any technical or medical background knowledge. The remaining eight chapters are more technical in nature and describe various medical classifications and terminologies such as ICD diagnosis codes, SNOMED CT, MeSH, UMLS, and ATC. Chapters 5-10 cover basic tools for natural language processing and information retrieval, and how to apply them to clinical text. The difference between rule-based and machine learning-based methods, as well as between supervised and unsupervised machine learning methods, are also explained. Next, ethical concerns regarding the use of sensitive patient records for research purposes are discussed, including methods for de-identifying electronic patient records and safely storing patient records. The book's closing chapters present a number of applications in clinical text mining and summarise the lessons learned from the previous chapters. The book provides a comprehensive overview of technical issues arising in clinical text mining, and offers a valuable guide for advanced students in health informatics, computational linguistics, and information retrieval, and for researchers entering these fields","call-number":"025.04","edition":"1st ed. 2018","event-place":"Cham","ISBN":"978-3-319-78503-5","note":"DOI: 10.1007/978-3-319-78503-5","number-of-pages":"1","publisher":"Springer International Publishing : Imprint: Springer","publisher-place":"Cham","source":"Library of Congress ISBN","title":"Clinical Text Mining: Secondary Use of Electronic Patient Records","title-short":"Clinical Text Mining","author":[{"family":"Dalianis","given":"Hercules"}],"issued":{"date-parts":[["2018"]]}}}],"schema":"https://github.com/citation-style-language/schema/raw/master/csl-citation.json"} </w:delInstrText>
          </w:r>
          <w:r w:rsidR="00297C97" w:rsidDel="007F391A">
            <w:rPr>
              <w:rFonts w:eastAsia="AdvGulliv-R"/>
            </w:rPr>
            <w:fldChar w:fldCharType="separate"/>
          </w:r>
          <w:r w:rsidR="00297C97" w:rsidRPr="00B37667" w:rsidDel="007F391A">
            <w:rPr>
              <w:rFonts w:eastAsia="AdvGulliv-R"/>
            </w:rPr>
            <w:delText>(1)</w:delText>
          </w:r>
          <w:r w:rsidR="00297C97" w:rsidDel="007F391A">
            <w:rPr>
              <w:rFonts w:eastAsia="AdvGulliv-R"/>
            </w:rPr>
            <w:fldChar w:fldCharType="end"/>
          </w:r>
        </w:del>
      </w:moveTo>
      <w:ins w:id="535" w:author="Carl Ollvik Aasa" w:date="2021-08-04T12:29:00Z">
        <w:r w:rsidR="00567A49">
          <w:rPr>
            <w:rFonts w:eastAsia="AdvGulliv-R"/>
          </w:rPr>
          <w:t>t</w:t>
        </w:r>
      </w:ins>
      <w:ins w:id="536" w:author="Carl Ollvik Aasa" w:date="2021-08-03T14:56:00Z">
        <w:r w:rsidR="00190871">
          <w:rPr>
            <w:rFonts w:eastAsia="AdvGulliv-R"/>
          </w:rPr>
          <w:t>here is a great need to develo</w:t>
        </w:r>
      </w:ins>
      <w:ins w:id="537" w:author="Carl Ollvik Aasa" w:date="2021-08-03T14:57:00Z">
        <w:r w:rsidR="00190871">
          <w:rPr>
            <w:rFonts w:eastAsia="AdvGulliv-R"/>
          </w:rPr>
          <w:t xml:space="preserve">p tools for other languages and to explore the possibility of using techniques </w:t>
        </w:r>
        <w:r w:rsidR="001B6415">
          <w:rPr>
            <w:rFonts w:eastAsia="AdvGulliv-R"/>
          </w:rPr>
          <w:t xml:space="preserve">and systems across languages. </w:t>
        </w:r>
      </w:ins>
      <w:ins w:id="538" w:author="Carl Ollvik Aasa" w:date="2021-08-03T15:00:00Z">
        <w:r w:rsidR="0035362A">
          <w:rPr>
            <w:rFonts w:eastAsia="AdvGulliv-R"/>
          </w:rPr>
          <w:t>In addition to obvious differences in words an grammatical structure, Swedish poses special challenges, as compounding of words occurs frequently and the language is more inflective than English</w:t>
        </w:r>
      </w:ins>
      <w:ins w:id="539" w:author="Carl Ollvik Aasa" w:date="2021-08-04T12:36:00Z">
        <w:r w:rsidR="00824D0C">
          <w:rPr>
            <w:rFonts w:eastAsia="AdvGulliv-R"/>
          </w:rPr>
          <w:t>.</w:t>
        </w:r>
      </w:ins>
      <w:ins w:id="540" w:author="Carl Ollvik Aasa" w:date="2021-08-03T15:00:00Z">
        <w:r w:rsidR="0035362A">
          <w:rPr>
            <w:rFonts w:eastAsia="AdvGulliv-R"/>
          </w:rPr>
          <w:fldChar w:fldCharType="begin"/>
        </w:r>
      </w:ins>
      <w:r w:rsidR="001C2C79">
        <w:rPr>
          <w:rFonts w:eastAsia="AdvGulliv-R"/>
        </w:rPr>
        <w:instrText xml:space="preserve"> ADDIN ZOTERO_ITEM CSL_CITATION {"citationID":"UJANoQPR","properties":{"formattedCitation":"(7)","plainCitation":"(7)","noteIndex":0},"citationItems":[{"id":"guqA596e/TOyoz9Ps","uris":["http://zotero.org/users/7999176/items/LE794EXU"],"uri":["http://zotero.org/users/7999176/items/LE794EXU"],"itemData":{"id":211,"type":"article-journal","abstract":"Most methods for negation detection in clinical text have been developed for English text, and there is a need for evaluating the feasibility of adapting these methods to other languages. A Swedish adaption of the English rule-based negation detection system NegEx, which detects negations through the use of trigger phrases, was therefore evaluated.","container-title":"Journal of Biomedical Semantics","DOI":"10/cj6tfs","ISSN":"2041-1480","issue":"3","journalAbbreviation":"Journal of Biomedical Semantics","page":"S3","source":"BioMed Central","title":"Negation detection in Swedish clinical text: An adaption of NegEx to Swedish","title-short":"Negation detection in Swedish clinical text","volume":"2","author":[{"family":"Skeppstedt","given":"Maria"}],"issued":{"date-parts":[["2011",7,14]]}}}],"schema":"https://github.com/citation-style-language/schema/raw/master/csl-citation.json"} </w:instrText>
      </w:r>
      <w:ins w:id="541" w:author="Carl Ollvik Aasa" w:date="2021-08-03T15:00:00Z">
        <w:r w:rsidR="0035362A">
          <w:rPr>
            <w:rFonts w:eastAsia="AdvGulliv-R"/>
          </w:rPr>
          <w:fldChar w:fldCharType="separate"/>
        </w:r>
      </w:ins>
      <w:r w:rsidR="001C2C79" w:rsidRPr="001C2C79">
        <w:t>(7)</w:t>
      </w:r>
      <w:ins w:id="542" w:author="Carl Ollvik Aasa" w:date="2021-08-03T15:00:00Z">
        <w:r w:rsidR="0035362A">
          <w:rPr>
            <w:rFonts w:eastAsia="AdvGulliv-R"/>
          </w:rPr>
          <w:fldChar w:fldCharType="end"/>
        </w:r>
        <w:r w:rsidR="0035362A">
          <w:rPr>
            <w:rFonts w:eastAsia="AdvGulliv-R"/>
          </w:rPr>
          <w:fldChar w:fldCharType="begin"/>
        </w:r>
      </w:ins>
      <w:r w:rsidR="001C2C79">
        <w:rPr>
          <w:rFonts w:eastAsia="AdvGulliv-R"/>
        </w:rPr>
        <w:instrText xml:space="preserve"> ADDIN ZOTERO_ITEM CSL_CITATION {"citationID":"yChV1oQ3","properties":{"formattedCitation":"(8)","plainCitation":"(8)","noteIndex":0},"citationItems":[{"id":172,"uris":["http://zotero.org/users/7999176/items/VIVML44G"],"uri":["http://zotero.org/users/7999176/items/VIVML44G"],"itemData":{"id":172,"type":"article-journal","abstract":"Automatic recognition of clinical entities in the narrative text of health records is useful for constructing applications for documentation of patient care, as well as for secondary usage in the form of medical knowledge extraction. There are a number of named entity recognition studies on English clinical text, but less work has been carried out on clinical text in other languages. This study was performed on Swedish health records, and focused on four entities that are highly relevant for constructing a patient overview and for medical hypothesis generation, namely the entities: Disorder, Finding, Pharmaceutical Drug and Body Structure. The study had two aims: to explore how well named entity recognition methods previously applied to English clinical text perform on similar texts written in Swedish; and to evaluate whether it is meaningful to divide the more general category Medical Problem, which has been used in a number of previous studies, into the two more granular entities, Disorder and Finding. Clinical notes from a Swedish internal medicine emergency unit were annotated for the four selected entity categories, and the inter-annotator agreement between two pairs of annotators was measured, resulting in an average F-score of 0.79 for Disorder, 0.66 for Finding, 0.90 for Pharmaceutical Drug and 0.80 for Body Structure. A subset of the developed corpus was thereafter used for finding suitable features for training a conditional random fields model. Finally, a new model was trained on this subset, using the best features and settings, and its ability to generalise to held-out data was evaluated. This final model obtained an F-score of 0.81 for Disorder, 0.69 for Finding, 0.88 for Pharmaceutical Drug, 0.85 for Body Structure and 0.78 for the combined category Disorder+Finding. The obtained results, which are in line with or slightly lower than those for similar studies on English clinical text, many of them conducted using a larger training data set, show that the approaches used for English are also suitable for Swedish clinical text. However, a small proportion of the errors made by the model are less likely to occur in English text, showing that results might be improved by further tailoring the system to clinical Swedish. The entity recognition results for the individual entities Disorder and Finding show that it is meaningful to separate the general category Medical Problem into these two more granular entity types, e.g. for knowledge mining of co-morbidity relations and disorder-finding relations.","container-title":"Journal of Biomedical Informatics","DOI":"10/f23c78","ISSN":"1532-0464","journalAbbreviation":"Journal of Biomedical Informatics","language":"en","note":"PMID: 24508177","page":"148-158","source":"ScienceDirect","title":"Automatic recognition of disorders, findings, pharmaceuticals and body structures from clinical text: An annotation and machine learning study","title-short":"Automatic recognition of disorders, findings, pharmaceuticals and body structures from clinical text","volume":"49","author":[{"family":"Skeppstedt","given":"Maria"},{"family":"Kvist","given":"Maria"},{"family":"Nilsson","given":"Gunnar H."},{"family":"Dalianis","given":"Hercules"}],"issued":{"date-parts":[["2014",6,1]]}}}],"schema":"https://github.com/citation-style-language/schema/raw/master/csl-citation.json"} </w:instrText>
      </w:r>
      <w:ins w:id="543" w:author="Carl Ollvik Aasa" w:date="2021-08-03T15:00:00Z">
        <w:r w:rsidR="0035362A">
          <w:rPr>
            <w:rFonts w:eastAsia="AdvGulliv-R"/>
          </w:rPr>
          <w:fldChar w:fldCharType="separate"/>
        </w:r>
      </w:ins>
      <w:r w:rsidR="001C2C79" w:rsidRPr="001C2C79">
        <w:t>(8)</w:t>
      </w:r>
      <w:ins w:id="544" w:author="Carl Ollvik Aasa" w:date="2021-08-03T15:00:00Z">
        <w:r w:rsidR="0035362A">
          <w:rPr>
            <w:rFonts w:eastAsia="AdvGulliv-R"/>
          </w:rPr>
          <w:fldChar w:fldCharType="end"/>
        </w:r>
      </w:ins>
      <w:ins w:id="545" w:author="Carl Ollvik Aasa" w:date="2021-08-04T12:30:00Z">
        <w:r w:rsidR="00567A49">
          <w:rPr>
            <w:rFonts w:eastAsia="AdvGulliv-R"/>
          </w:rPr>
          <w:t xml:space="preserve"> Some adoptions of tools developed for German and English to other languages have been examined to varied degree.</w:t>
        </w:r>
        <w:r w:rsidR="00515837">
          <w:rPr>
            <w:rFonts w:eastAsia="AdvGulliv-R"/>
          </w:rPr>
          <w:t xml:space="preserve"> </w:t>
        </w:r>
      </w:ins>
      <w:moveTo w:id="546" w:author="Carl Ollvik Aasa" w:date="2021-08-03T12:29:00Z">
        <w:del w:id="547" w:author="Carl Ollvik Aasa" w:date="2021-08-03T14:57:00Z">
          <w:r w:rsidR="00297C97" w:rsidDel="001B6415">
            <w:rPr>
              <w:rFonts w:eastAsia="AdvGulliv-R"/>
            </w:rPr>
            <w:delText xml:space="preserve"> </w:delText>
          </w:r>
        </w:del>
      </w:moveTo>
      <w:ins w:id="548" w:author="Carl Ollvik Aasa" w:date="2021-08-03T14:56:00Z">
        <w:r w:rsidR="00850919">
          <w:rPr>
            <w:rFonts w:eastAsia="AdvGulliv-R"/>
          </w:rPr>
          <w:t xml:space="preserve">A study by </w:t>
        </w:r>
        <w:proofErr w:type="spellStart"/>
        <w:r w:rsidR="00850919">
          <w:rPr>
            <w:rFonts w:eastAsia="AdvGulliv-R"/>
          </w:rPr>
          <w:t>Skeppshult</w:t>
        </w:r>
        <w:proofErr w:type="spellEnd"/>
        <w:r w:rsidR="00850919">
          <w:rPr>
            <w:rFonts w:eastAsia="AdvGulliv-R"/>
          </w:rPr>
          <w:t xml:space="preserve"> et. al in 2014 looked at the entities </w:t>
        </w:r>
        <w:r w:rsidR="00850919" w:rsidRPr="00C87E51">
          <w:rPr>
            <w:rStyle w:val="Emphasis"/>
            <w:i w:val="0"/>
            <w:iCs w:val="0"/>
          </w:rPr>
          <w:t>Disorder</w:t>
        </w:r>
        <w:r w:rsidR="00850919" w:rsidRPr="00C87E51">
          <w:rPr>
            <w:i/>
          </w:rPr>
          <w:t xml:space="preserve">, </w:t>
        </w:r>
        <w:r w:rsidR="00850919" w:rsidRPr="00C87E51">
          <w:rPr>
            <w:rStyle w:val="Emphasis"/>
            <w:i w:val="0"/>
            <w:iCs w:val="0"/>
          </w:rPr>
          <w:t>Finding</w:t>
        </w:r>
        <w:r w:rsidR="00850919" w:rsidRPr="00C87E51">
          <w:rPr>
            <w:i/>
          </w:rPr>
          <w:t xml:space="preserve">, </w:t>
        </w:r>
        <w:r w:rsidR="00850919" w:rsidRPr="00C87E51">
          <w:rPr>
            <w:rStyle w:val="Emphasis"/>
            <w:i w:val="0"/>
            <w:iCs w:val="0"/>
          </w:rPr>
          <w:t>Pharmaceutical Drug</w:t>
        </w:r>
        <w:r w:rsidR="00850919" w:rsidRPr="00C87E51">
          <w:rPr>
            <w:i/>
          </w:rPr>
          <w:t xml:space="preserve"> </w:t>
        </w:r>
        <w:r w:rsidR="00850919" w:rsidRPr="00C87E51">
          <w:rPr>
            <w:iCs/>
          </w:rPr>
          <w:t>and</w:t>
        </w:r>
        <w:r w:rsidR="00850919" w:rsidRPr="00C87E51">
          <w:rPr>
            <w:i/>
          </w:rPr>
          <w:t xml:space="preserve"> </w:t>
        </w:r>
        <w:r w:rsidR="00850919" w:rsidRPr="00C87E51">
          <w:rPr>
            <w:rStyle w:val="Emphasis"/>
            <w:i w:val="0"/>
            <w:iCs w:val="0"/>
          </w:rPr>
          <w:t>Body Structure</w:t>
        </w:r>
        <w:r w:rsidR="00850919">
          <w:rPr>
            <w:rStyle w:val="Emphasis"/>
            <w:rFonts w:eastAsiaTheme="majorEastAsia"/>
            <w:i w:val="0"/>
            <w:iCs w:val="0"/>
          </w:rPr>
          <w:t xml:space="preserve"> in Swedish clinical text and concluded that </w:t>
        </w:r>
        <w:r w:rsidR="00850919" w:rsidRPr="00C87E51">
          <w:rPr>
            <w:rStyle w:val="Emphasis"/>
            <w:rFonts w:eastAsiaTheme="majorEastAsia"/>
          </w:rPr>
          <w:t>“</w:t>
        </w:r>
        <w:r w:rsidR="00850919" w:rsidRPr="00C87E51">
          <w:rPr>
            <w:i/>
            <w:iCs/>
          </w:rPr>
          <w:t>English clinical entity recognition approaches were also suitable for Swedish”</w:t>
        </w:r>
      </w:ins>
      <w:ins w:id="549" w:author="Carl Ollvik Aasa" w:date="2021-08-03T21:32:00Z">
        <w:r w:rsidR="00CE700B">
          <w:rPr>
            <w:i/>
            <w:iCs/>
          </w:rPr>
          <w:t>.</w:t>
        </w:r>
      </w:ins>
      <w:ins w:id="550" w:author="Carl Ollvik Aasa" w:date="2021-08-03T14:56:00Z">
        <w:r w:rsidR="00850919">
          <w:rPr>
            <w:rFonts w:eastAsia="AdvGulliv-R"/>
          </w:rPr>
          <w:t xml:space="preserve"> </w:t>
        </w:r>
      </w:ins>
      <w:ins w:id="551" w:author="Carl Ollvik Aasa" w:date="2021-08-04T12:30:00Z">
        <w:r w:rsidR="00452F1C">
          <w:rPr>
            <w:rFonts w:eastAsia="AdvGulliv-R"/>
          </w:rPr>
          <w:fldChar w:fldCharType="begin"/>
        </w:r>
      </w:ins>
      <w:r w:rsidR="001C2C79">
        <w:rPr>
          <w:rFonts w:eastAsia="AdvGulliv-R"/>
        </w:rPr>
        <w:instrText xml:space="preserve"> ADDIN ZOTERO_ITEM CSL_CITATION {"citationID":"C0c6TfPT","properties":{"formattedCitation":"(9)","plainCitation":"(9)","noteIndex":0},"citationItems":[{"id":342,"uris":["http://zotero.org/users/7999176/items/TL3KGA2B"],"uri":["http://zotero.org/users/7999176/items/TL3KGA2B"],"itemData":{"id":342,"type":"paper-conference","abstract":"We propose an approach for named entity recognition in medical data, using a character-based deep bidirectional recurrent neural network. Such models can learn features and patterns based on the character sequence, and are not limited to a fixed vocabulary. This makes them very well suited for the NER task in the medical domain. Our experimental evaluation shows promising results, with a 60% improvement in F 1 score over the baseline, and our system generalizes well between different datasets.","container-title":"Proceedings of the Fifth Workshop on Building and Evaluating Resources for Biomedical Text Mining (BioTxtM2016)","event-place":"Osaka, Japan","page":"30–39","publisher":"The COLING 2016 Organizing Committee","publisher-place":"Osaka, Japan","source":"ACLWeb","title":"Named Entity Recognition in Swedish Health Records with Character-Based Deep Bidirectional LSTMs","URL":"https://aclanthology.org/W16-5104","author":[{"family":"Almgren","given":"Simon"},{"family":"Pavlov","given":"Sean"},{"family":"Mogren","given":"Olof"}],"accessed":{"date-parts":[["2021",8,3]]},"issued":{"date-parts":[["2016",12]]}}}],"schema":"https://github.com/citation-style-language/schema/raw/master/csl-citation.json"} </w:instrText>
      </w:r>
      <w:ins w:id="552" w:author="Carl Ollvik Aasa" w:date="2021-08-04T12:30:00Z">
        <w:r w:rsidR="00452F1C">
          <w:rPr>
            <w:rFonts w:eastAsia="AdvGulliv-R"/>
          </w:rPr>
          <w:fldChar w:fldCharType="separate"/>
        </w:r>
      </w:ins>
      <w:r w:rsidR="001C2C79" w:rsidRPr="001C2C79">
        <w:t>(9)</w:t>
      </w:r>
      <w:ins w:id="553" w:author="Carl Ollvik Aasa" w:date="2021-08-04T12:30:00Z">
        <w:r w:rsidR="00452F1C">
          <w:rPr>
            <w:rFonts w:eastAsia="AdvGulliv-R"/>
          </w:rPr>
          <w:fldChar w:fldCharType="end"/>
        </w:r>
      </w:ins>
      <w:ins w:id="554" w:author="Carl Ollvik Aasa" w:date="2021-08-03T14:56:00Z">
        <w:r w:rsidR="00850919">
          <w:rPr>
            <w:rFonts w:eastAsia="AdvGulliv-R"/>
          </w:rPr>
          <w:fldChar w:fldCharType="begin"/>
        </w:r>
      </w:ins>
      <w:r w:rsidR="001C2C79">
        <w:rPr>
          <w:rFonts w:eastAsia="AdvGulliv-R"/>
        </w:rPr>
        <w:instrText xml:space="preserve"> ADDIN ZOTERO_ITEM CSL_CITATION {"citationID":"aS4fhJQg","properties":{"formattedCitation":"(8)","plainCitation":"(8)","noteIndex":0},"citationItems":[{"id":172,"uris":["http://zotero.org/users/7999176/items/VIVML44G"],"uri":["http://zotero.org/users/7999176/items/VIVML44G"],"itemData":{"id":172,"type":"article-journal","abstract":"Automatic recognition of clinical entities in the narrative text of health records is useful for constructing applications for documentation of patient care, as well as for secondary usage in the form of medical knowledge extraction. There are a number of named entity recognition studies on English clinical text, but less work has been carried out on clinical text in other languages. This study was performed on Swedish health records, and focused on four entities that are highly relevant for constructing a patient overview and for medical hypothesis generation, namely the entities: Disorder, Finding, Pharmaceutical Drug and Body Structure. The study had two aims: to explore how well named entity recognition methods previously applied to English clinical text perform on similar texts written in Swedish; and to evaluate whether it is meaningful to divide the more general category Medical Problem, which has been used in a number of previous studies, into the two more granular entities, Disorder and Finding. Clinical notes from a Swedish internal medicine emergency unit were annotated for the four selected entity categories, and the inter-annotator agreement between two pairs of annotators was measured, resulting in an average F-score of 0.79 for Disorder, 0.66 for Finding, 0.90 for Pharmaceutical Drug and 0.80 for Body Structure. A subset of the developed corpus was thereafter used for finding suitable features for training a conditional random fields model. Finally, a new model was trained on this subset, using the best features and settings, and its ability to generalise to held-out data was evaluated. This final model obtained an F-score of 0.81 for Disorder, 0.69 for Finding, 0.88 for Pharmaceutical Drug, 0.85 for Body Structure and 0.78 for the combined category Disorder+Finding. The obtained results, which are in line with or slightly lower than those for similar studies on English clinical text, many of them conducted using a larger training data set, show that the approaches used for English are also suitable for Swedish clinical text. However, a small proportion of the errors made by the model are less likely to occur in English text, showing that results might be improved by further tailoring the system to clinical Swedish. The entity recognition results for the individual entities Disorder and Finding show that it is meaningful to separate the general category Medical Problem into these two more granular entity types, e.g. for knowledge mining of co-morbidity relations and disorder-finding relations.","container-title":"Journal of Biomedical Informatics","DOI":"10/f23c78","ISSN":"1532-0464","journalAbbreviation":"Journal of Biomedical Informatics","language":"en","note":"PMID: 24508177","page":"148-158","source":"ScienceDirect","title":"Automatic recognition of disorders, findings, pharmaceuticals and body structures from clinical text: An annotation and machine learning study","title-short":"Automatic recognition of disorders, findings, pharmaceuticals and body structures from clinical text","volume":"49","author":[{"family":"Skeppstedt","given":"Maria"},{"family":"Kvist","given":"Maria"},{"family":"Nilsson","given":"Gunnar H."},{"family":"Dalianis","given":"Hercules"}],"issued":{"date-parts":[["2014",6,1]]}}}],"schema":"https://github.com/citation-style-language/schema/raw/master/csl-citation.json"} </w:instrText>
      </w:r>
      <w:ins w:id="555" w:author="Carl Ollvik Aasa" w:date="2021-08-03T14:56:00Z">
        <w:r w:rsidR="00850919">
          <w:rPr>
            <w:rFonts w:eastAsia="AdvGulliv-R"/>
          </w:rPr>
          <w:fldChar w:fldCharType="separate"/>
        </w:r>
      </w:ins>
      <w:r w:rsidR="001C2C79" w:rsidRPr="001C2C79">
        <w:t>(8)</w:t>
      </w:r>
      <w:ins w:id="556" w:author="Carl Ollvik Aasa" w:date="2021-08-03T14:56:00Z">
        <w:r w:rsidR="00850919">
          <w:rPr>
            <w:rFonts w:eastAsia="AdvGulliv-R"/>
          </w:rPr>
          <w:fldChar w:fldCharType="end"/>
        </w:r>
      </w:ins>
      <w:del w:id="557" w:author="Carl Ollvik Aasa" w:date="2021-08-03T14:55:00Z">
        <w:r w:rsidR="00FC08F4" w:rsidDel="00850919">
          <w:rPr>
            <w:rFonts w:eastAsia="AdvGulliv-R"/>
          </w:rPr>
          <w:fldChar w:fldCharType="begin"/>
        </w:r>
        <w:r w:rsidR="00617538" w:rsidDel="00850919">
          <w:rPr>
            <w:rFonts w:eastAsia="AdvGulliv-R"/>
          </w:rPr>
          <w:delInstrText xml:space="preserve"> ADDIN ZOTERO_ITEM CSL_CITATION {"citationID":"aS4fhJQg","properties":{"formattedCitation":"(10)","plainCitation":"(10)","noteIndex":0},"citationItems":[{"id":172,"uris":["http://zotero.org/users/7999176/items/VIVML44G"],"uri":["http://zotero.org/users/7999176/items/VIVML44G"],"itemData":{"id":172,"type":"article-journal","abstract":"Automatic recognition of clinical entities in the narrative text of health records is useful for constructing applications for documentation of patient care, as well as for secondary usage in the form of medical knowledge extraction. There are a number of named entity recognition studies on English clinical text, but less work has been carried out on clinical text in other languages. This study was performed on Swedish health records, and focused on four entities that are highly relevant for constructing a patient overview and for medical hypothesis generation, namely the entities: Disorder, Finding, Pharmaceutical Drug and Body Structure. The study had two aims: to explore how well named entity recognition methods previously applied to English clinical text perform on similar texts written in Swedish; and to evaluate whether it is meaningful to divide the more general category Medical Problem, which has been used in a number of previous studies, into the two more granular entities, Disorder and Finding. Clinical notes from a Swedish internal medicine emergency unit were annotated for the four selected entity categories, and the inter-annotator agreement between two pairs of annotators was measured, resulting in an average F-score of 0.79 for Disorder, 0.66 for Finding, 0.90 for Pharmaceutical Drug and 0.80 for Body Structure. A subset of the developed corpus was thereafter used for finding suitable features for training a conditional random fields model. Finally, a new model was trained on this subset, using the best features and settings, and its ability to generalise to held-out data was evaluated. This final model obtained an F-score of 0.81 for Disorder, 0.69 for Finding, 0.88 for Pharmaceutical Drug, 0.85 for Body Structure and 0.78 for the combined category Disorder+Finding. The obtained results, which are in line with or slightly lower than those for similar studies on English clinical text, many of them conducted using a larger training data set, show that the approaches used for English are also suitable for Swedish clinical text. However, a small proportion of the errors made by the model are less likely to occur in English text, showing that results might be improved by further tailoring the system to clinical Swedish. The entity recognition results for the individual entities Disorder and Finding show that it is meaningful to separate the general category Medical Problem into these two more granular entity types, e.g. for knowledge mining of co-morbidity relations and disorder-finding relations.","container-title":"Journal of Biomedical Informatics","DOI":"10/f23c78","ISSN":"1532-0464","journalAbbreviation":"Journal of Biomedical Informatics","language":"en","note":"PMID: 24508177","page":"148-158","source":"ScienceDirect","title":"Automatic recognition of disorders, findings, pharmaceuticals and body structures from clinical text: An annotation and machine learning study","title-short":"Automatic recognition of disorders, findings, pharmaceuticals and body structures from clinical text","volume":"49","author":[{"family":"Skeppstedt","given":"Maria"},{"family":"Kvist","given":"Maria"},{"family":"Nilsson","given":"Gunnar H."},{"family":"Dalianis","given":"Hercules"}],"issued":{"date-parts":[["2014",6,1]]}}}],"schema":"https://github.com/citation-style-language/schema/raw/master/csl-citation.json"} </w:delInstrText>
        </w:r>
        <w:r w:rsidR="00FC08F4" w:rsidDel="00850919">
          <w:rPr>
            <w:rFonts w:eastAsia="AdvGulliv-R"/>
          </w:rPr>
          <w:fldChar w:fldCharType="separate"/>
        </w:r>
        <w:r w:rsidR="00617538" w:rsidRPr="00617538" w:rsidDel="00850919">
          <w:delText>(10)</w:delText>
        </w:r>
        <w:r w:rsidR="00FC08F4" w:rsidDel="00850919">
          <w:rPr>
            <w:rFonts w:eastAsia="AdvGulliv-R"/>
          </w:rPr>
          <w:fldChar w:fldCharType="end"/>
        </w:r>
        <w:r w:rsidR="009322FC" w:rsidDel="00850919">
          <w:rPr>
            <w:rFonts w:eastAsia="AdvGulliv-R"/>
          </w:rPr>
          <w:fldChar w:fldCharType="begin"/>
        </w:r>
        <w:r w:rsidR="00617538" w:rsidDel="00850919">
          <w:rPr>
            <w:rFonts w:eastAsia="AdvGulliv-R"/>
          </w:rPr>
          <w:delInstrText xml:space="preserve"> ADDIN ZOTERO_ITEM CSL_CITATION {"citationID":"uKxNWgCw","properties":{"formattedCitation":"(12)","plainCitation":"(12)","noteIndex":0},"citationItems":[{"id":333,"uris":["http://zotero.org/users/7999176/items/6KAARG36"],"uri":["http://zotero.org/users/7999176/items/6KAARG36"],"itemData":{"id":333,"type":"paper-conference","abstract":"In the era of the Electronic Health Record the release of medical narrative textual data for research, for health care statistics, for monitoring of new diagnostic tests and for tracking disease outbreak alerts imposes tough restrictions by various public authority bodies for the protection of (patient) privacy. In this paper we present a system for automatic identification of named entities in Swedish clinical free text, in the form of discharge letters, by applying generic named entity recognition technology with minor adaptations.","container-title":"NODALIDA","source":"Semantic Scholar","title":"Identification of Entity References in Hospital Discharge Letters","author":[{"family":"Kokkinakis","given":"D."},{"family":"Thurin","given":"A."}],"issued":{"date-parts":[["2007"]]}}}],"schema":"https://github.com/citation-style-language/schema/raw/master/csl-citation.json"} </w:delInstrText>
        </w:r>
        <w:r w:rsidR="009322FC" w:rsidDel="00850919">
          <w:rPr>
            <w:rFonts w:eastAsia="AdvGulliv-R"/>
          </w:rPr>
          <w:fldChar w:fldCharType="separate"/>
        </w:r>
        <w:r w:rsidR="00617538" w:rsidRPr="00617538" w:rsidDel="00850919">
          <w:delText>(12)</w:delText>
        </w:r>
        <w:r w:rsidR="009322FC" w:rsidDel="00850919">
          <w:rPr>
            <w:rFonts w:eastAsia="AdvGulliv-R"/>
          </w:rPr>
          <w:fldChar w:fldCharType="end"/>
        </w:r>
      </w:del>
      <w:ins w:id="558" w:author="Carl Ollvik Aasa" w:date="2021-08-04T12:30:00Z">
        <w:r w:rsidR="00515837">
          <w:rPr>
            <w:rFonts w:eastAsia="AdvGulliv-R"/>
          </w:rPr>
          <w:t xml:space="preserve"> </w:t>
        </w:r>
      </w:ins>
    </w:p>
    <w:p w14:paraId="022C9A2D" w14:textId="24434AD4" w:rsidR="00B3274A" w:rsidRDefault="00B3274A" w:rsidP="00B3274A">
      <w:pPr>
        <w:pStyle w:val="Paragraph0"/>
        <w:rPr>
          <w:ins w:id="559" w:author="Carl Ollvik Aasa" w:date="2021-08-03T15:01:00Z"/>
          <w:lang w:eastAsia="en-GB"/>
        </w:rPr>
      </w:pPr>
      <w:ins w:id="560" w:author="Carl Ollvik Aasa" w:date="2021-08-03T15:01:00Z">
        <w:r w:rsidRPr="00E037D7">
          <w:rPr>
            <w:lang w:eastAsia="en-GB"/>
          </w:rPr>
          <w:t>The major bottleneck</w:t>
        </w:r>
      </w:ins>
      <w:ins w:id="561" w:author="Carl Ollvik Aasa" w:date="2021-08-03T15:03:00Z">
        <w:r w:rsidR="00C44403">
          <w:rPr>
            <w:lang w:eastAsia="en-GB"/>
          </w:rPr>
          <w:t xml:space="preserve"> </w:t>
        </w:r>
      </w:ins>
      <w:ins w:id="562" w:author="Carl Ollvik Aasa" w:date="2021-08-03T15:05:00Z">
        <w:r w:rsidR="00512F97">
          <w:rPr>
            <w:lang w:eastAsia="en-GB"/>
          </w:rPr>
          <w:t xml:space="preserve">for </w:t>
        </w:r>
      </w:ins>
      <w:ins w:id="563" w:author="Carl Ollvik Aasa" w:date="2021-08-03T15:03:00Z">
        <w:r w:rsidR="00C44403">
          <w:rPr>
            <w:lang w:eastAsia="en-GB"/>
          </w:rPr>
          <w:t>develop</w:t>
        </w:r>
      </w:ins>
      <w:ins w:id="564" w:author="Carl Ollvik Aasa" w:date="2021-08-03T15:05:00Z">
        <w:r w:rsidR="00512F97">
          <w:rPr>
            <w:lang w:eastAsia="en-GB"/>
          </w:rPr>
          <w:t>ing</w:t>
        </w:r>
      </w:ins>
      <w:ins w:id="565" w:author="Carl Ollvik Aasa" w:date="2021-08-03T15:03:00Z">
        <w:r w:rsidR="00C44403">
          <w:rPr>
            <w:lang w:eastAsia="en-GB"/>
          </w:rPr>
          <w:t xml:space="preserve"> new mo</w:t>
        </w:r>
      </w:ins>
      <w:ins w:id="566" w:author="Carl Ollvik Aasa" w:date="2021-08-03T15:04:00Z">
        <w:r w:rsidR="000F687E">
          <w:rPr>
            <w:lang w:eastAsia="en-GB"/>
          </w:rPr>
          <w:t xml:space="preserve">dels </w:t>
        </w:r>
      </w:ins>
      <w:ins w:id="567" w:author="Carl Ollvik Aasa" w:date="2021-08-03T15:01:00Z">
        <w:r w:rsidRPr="00E037D7">
          <w:rPr>
            <w:lang w:eastAsia="en-GB"/>
          </w:rPr>
          <w:t xml:space="preserve">is generating </w:t>
        </w:r>
      </w:ins>
      <w:ins w:id="568" w:author="Carl Ollvik Aasa" w:date="2021-08-03T15:05:00Z">
        <w:r w:rsidR="00512F97">
          <w:rPr>
            <w:lang w:eastAsia="en-GB"/>
          </w:rPr>
          <w:t xml:space="preserve">the </w:t>
        </w:r>
      </w:ins>
      <w:ins w:id="569" w:author="Carl Ollvik Aasa" w:date="2021-08-03T15:01:00Z">
        <w:r w:rsidRPr="00E037D7">
          <w:rPr>
            <w:lang w:eastAsia="en-GB"/>
          </w:rPr>
          <w:t xml:space="preserve">data to train </w:t>
        </w:r>
      </w:ins>
      <w:ins w:id="570" w:author="Carl Ollvik Aasa" w:date="2021-08-03T15:04:00Z">
        <w:r w:rsidR="000F687E">
          <w:rPr>
            <w:lang w:eastAsia="en-GB"/>
          </w:rPr>
          <w:t>them</w:t>
        </w:r>
      </w:ins>
      <w:ins w:id="571" w:author="Carl Ollvik Aasa" w:date="2021-08-03T15:05:00Z">
        <w:r w:rsidR="00512F97">
          <w:rPr>
            <w:lang w:eastAsia="en-GB"/>
          </w:rPr>
          <w:t xml:space="preserve">. </w:t>
        </w:r>
      </w:ins>
      <w:ins w:id="572" w:author="Carl Ollvik Aasa" w:date="2021-08-04T12:32:00Z">
        <w:r w:rsidR="00122D55">
          <w:rPr>
            <w:lang w:eastAsia="en-GB"/>
          </w:rPr>
          <w:t>ML</w:t>
        </w:r>
      </w:ins>
      <w:ins w:id="573" w:author="Carl Ollvik Aasa" w:date="2021-08-03T15:05:00Z">
        <w:r w:rsidR="009649D6">
          <w:rPr>
            <w:lang w:eastAsia="en-GB"/>
          </w:rPr>
          <w:t xml:space="preserve"> models </w:t>
        </w:r>
      </w:ins>
      <w:ins w:id="574" w:author="Carl Ollvik Aasa" w:date="2021-08-03T15:01:00Z">
        <w:r w:rsidRPr="00E037D7">
          <w:rPr>
            <w:lang w:eastAsia="en-GB"/>
          </w:rPr>
          <w:t>require large sets of annotated</w:t>
        </w:r>
        <w:r>
          <w:rPr>
            <w:lang w:eastAsia="en-GB"/>
          </w:rPr>
          <w:t xml:space="preserve"> text</w:t>
        </w:r>
      </w:ins>
      <w:ins w:id="575" w:author="Carl Ollvik Aasa" w:date="2021-08-03T15:04:00Z">
        <w:r w:rsidR="003E7020">
          <w:rPr>
            <w:lang w:eastAsia="en-GB"/>
          </w:rPr>
          <w:t xml:space="preserve"> </w:t>
        </w:r>
      </w:ins>
      <w:ins w:id="576" w:author="Carl Ollvik Aasa" w:date="2021-08-03T15:06:00Z">
        <w:r w:rsidR="009649D6">
          <w:rPr>
            <w:lang w:eastAsia="en-GB"/>
          </w:rPr>
          <w:t>to be used as reference and the tradition</w:t>
        </w:r>
        <w:r w:rsidR="00A226AE">
          <w:rPr>
            <w:lang w:eastAsia="en-GB"/>
          </w:rPr>
          <w:t xml:space="preserve">al solution in medicine is for </w:t>
        </w:r>
        <w:r w:rsidR="00E4083F">
          <w:rPr>
            <w:lang w:eastAsia="en-GB"/>
          </w:rPr>
          <w:t xml:space="preserve">clinicians to </w:t>
        </w:r>
      </w:ins>
      <w:ins w:id="577" w:author="Carl Ollvik Aasa" w:date="2021-08-03T15:08:00Z">
        <w:r w:rsidR="003C64FE">
          <w:rPr>
            <w:lang w:eastAsia="en-GB"/>
          </w:rPr>
          <w:t>create this by hand</w:t>
        </w:r>
      </w:ins>
      <w:ins w:id="578" w:author="Carl Ollvik Aasa" w:date="2021-08-03T15:01:00Z">
        <w:r>
          <w:rPr>
            <w:lang w:eastAsia="en-GB"/>
          </w:rPr>
          <w:t>.</w:t>
        </w:r>
        <w:r w:rsidRPr="00E037D7">
          <w:rPr>
            <w:lang w:eastAsia="en-GB"/>
          </w:rPr>
          <w:t xml:space="preserve"> </w:t>
        </w:r>
        <w:r>
          <w:rPr>
            <w:lang w:eastAsia="en-GB"/>
          </w:rPr>
          <w:t xml:space="preserve"> Doing this manual annotation is time-consuming and in a field such as medicine requires specialist knowledge.</w:t>
        </w:r>
      </w:ins>
      <w:ins w:id="579" w:author="Carl Ollvik Aasa" w:date="2021-08-04T12:32:00Z">
        <w:r w:rsidR="00442862">
          <w:fldChar w:fldCharType="begin"/>
        </w:r>
        <w:r w:rsidR="00442862">
          <w:instrText xml:space="preserve"> ADDIN ZOTERO_ITEM CSL_CITATION {"citationID":"xcTu1nER","properties":{"formattedCitation":"(1)","plainCitation":"(1)","noteIndex":0},"citationItems":[{"id":226,"uris":["http://zotero.org/users/7999176/items/9A2AD884"],"uri":["http://zotero.org/users/7999176/items/9A2AD884"],"itemData":{"id":226,"type":"book","abstract":"This open access book describes the results of natural language processing and machine learning methods applied to clinical text from electronic patient records. It is divided into twelve chapters. Chapters 1-4 discuss the history and background of the original paper-based patient records, their purpose, and how they are written and structured. These initial chapters do not require any technical or medical background knowledge. The remaining eight chapters are more technical in nature and describe various medical classifications and terminologies such as ICD diagnosis codes, SNOMED CT, MeSH, UMLS, and ATC. Chapters 5-10 cover basic tools for natural language processing and information retrieval, and how to apply them to clinical text. The difference between rule-based and machine learning-based methods, as well as between supervised and unsupervised machine learning methods, are also explained. Next, ethical concerns regarding the use of sensitive patient records for research purposes are discussed, including methods for de-identifying electronic patient records and safely storing patient records. The book's closing chapters present a number of applications in clinical text mining and summarise the lessons learned from the previous chapters. The book provides a comprehensive overview of technical issues arising in clinical text mining, and offers a valuable guide for advanced students in health informatics, computational linguistics, and information retrieval, and for researchers entering these fields","call-number":"025.04","edition":"1st ed. 2018","event-place":"Cham","ISBN":"978-3-319-78503-5","note":"DOI: 10.1007/978-3-319-78503-5","number-of-pages":"1","publisher":"Springer International Publishing : Imprint: Springer","publisher-place":"Cham","source":"Library of Congress ISBN","title":"Clinical Text Mining: Secondary Use of Electronic Patient Records","title-short":"Clinical Text Mining","author":[{"family":"Dalianis","given":"Hercules"}],"issued":{"date-parts":[["2018"]]}}}],"schema":"https://github.com/citation-style-language/schema/raw/master/csl-citation.json"} </w:instrText>
        </w:r>
        <w:r w:rsidR="00442862">
          <w:fldChar w:fldCharType="separate"/>
        </w:r>
        <w:r w:rsidR="00442862" w:rsidRPr="00B62523">
          <w:t>(1)</w:t>
        </w:r>
        <w:r w:rsidR="00442862">
          <w:fldChar w:fldCharType="end"/>
        </w:r>
        <w:r w:rsidR="00442862">
          <w:t xml:space="preserve"> </w:t>
        </w:r>
      </w:ins>
      <w:ins w:id="580" w:author="Carl Ollvik Aasa" w:date="2021-08-03T15:01:00Z">
        <w:r>
          <w:rPr>
            <w:lang w:eastAsia="en-GB"/>
          </w:rPr>
          <w:t xml:space="preserve"> This has clear limitations in scalability. </w:t>
        </w:r>
        <w:r w:rsidRPr="00E037D7">
          <w:rPr>
            <w:lang w:eastAsia="en-GB"/>
          </w:rPr>
          <w:t>In contrast</w:t>
        </w:r>
        <w:r>
          <w:rPr>
            <w:lang w:eastAsia="en-GB"/>
          </w:rPr>
          <w:t xml:space="preserve"> to ML based NLP</w:t>
        </w:r>
        <w:r w:rsidRPr="00E037D7">
          <w:rPr>
            <w:lang w:eastAsia="en-GB"/>
          </w:rPr>
          <w:t xml:space="preserve">, </w:t>
        </w:r>
        <w:r>
          <w:rPr>
            <w:lang w:eastAsia="en-GB"/>
          </w:rPr>
          <w:t>terminology</w:t>
        </w:r>
        <w:r w:rsidRPr="00E037D7">
          <w:rPr>
            <w:lang w:eastAsia="en-GB"/>
          </w:rPr>
          <w:t>- and rule-based NLP</w:t>
        </w:r>
        <w:r>
          <w:rPr>
            <w:lang w:eastAsia="en-GB"/>
          </w:rPr>
          <w:t>, where rules for matching patterns, phrases and syntactic information are created</w:t>
        </w:r>
      </w:ins>
      <w:ins w:id="581" w:author="Carl Ollvik Aasa" w:date="2021-08-04T12:32:00Z">
        <w:r w:rsidR="008746C9">
          <w:rPr>
            <w:lang w:eastAsia="en-GB"/>
          </w:rPr>
          <w:t>,</w:t>
        </w:r>
      </w:ins>
      <w:ins w:id="582" w:author="Carl Ollvik Aasa" w:date="2021-08-03T15:01:00Z">
        <w:r>
          <w:rPr>
            <w:lang w:eastAsia="en-GB"/>
          </w:rPr>
          <w:t xml:space="preserve"> c</w:t>
        </w:r>
        <w:r w:rsidRPr="00E037D7">
          <w:rPr>
            <w:lang w:eastAsia="en-GB"/>
          </w:rPr>
          <w:t>an be implemented and tested with small data sets</w:t>
        </w:r>
        <w:r>
          <w:rPr>
            <w:lang w:eastAsia="en-GB"/>
          </w:rPr>
          <w:t xml:space="preserve"> </w:t>
        </w:r>
        <w:r w:rsidRPr="00E037D7">
          <w:rPr>
            <w:lang w:eastAsia="en-GB"/>
          </w:rPr>
          <w:t xml:space="preserve">and are especially useful when dealing with a finite number of examples, such as a set of symptoms. </w:t>
        </w:r>
        <w:r>
          <w:rPr>
            <w:lang w:eastAsia="en-GB"/>
          </w:rPr>
          <w:fldChar w:fldCharType="begin"/>
        </w:r>
      </w:ins>
      <w:r w:rsidR="001C2C79">
        <w:rPr>
          <w:lang w:eastAsia="en-GB"/>
        </w:rPr>
        <w:instrText xml:space="preserve"> ADDIN ZOTERO_ITEM CSL_CITATION {"citationID":"13sd0clP","properties":{"formattedCitation":"(10)","plainCitation":"(10)","noteIndex":0},"citationItems":[{"id":228,"uris":["http://zotero.org/users/7999176/items/D6AVZMNE"],"uri":["http://zotero.org/users/7999176/items/D6AVZMNE"],"itemData":{"id":228,"type":"article-journal","abstract":"PubMed contains more than 27 million documents, and this number is growing at an estimated 4% per year. Even within specialized topics, it is no longer possible for a researcher to read any field in its entirety, and thus nobody has a complete picture of the scientific knowledge in any given field at any time. Text mining provides a means to automatically read this corpus and to extract the relations found therein as structured information. Having data in a structured format is a huge boon for computational efforts to access, cross reference, and mine the data stored therein. This is increasingly useful as biological research is becoming more focused on systems and multi-omics integration. This chapter provides an overview of the steps that are required for text mining: tokenization, named entity recognition, normalization, event extraction, and benchmarking. It discusses a variety of approaches to these tasks and then goes into detail on how to prepare data for use specifically with the JensenLab tagger. This software uses a dictionary-based approach and provides the text mining evidence for STRING and several other databases.","container-title":"Methods in Molecular Biology (Clifton, N.J.)","DOI":"10/gkcjc3","ISSN":"1940-6029","journalAbbreviation":"Methods Mol Biol","language":"eng","note":"PMID: 30848457","page":"73-89","source":"PubMed","title":"A Guide to Dictionary-Based Text Mining","volume":"1939","author":[{"family":"Cook","given":"Helen V."},{"family":"Jensen","given":"Lars Juhl"}],"issued":{"date-parts":[["2019"]]}}}],"schema":"https://github.com/citation-style-language/schema/raw/master/csl-citation.json"} </w:instrText>
      </w:r>
      <w:ins w:id="583" w:author="Carl Ollvik Aasa" w:date="2021-08-03T15:01:00Z">
        <w:r>
          <w:rPr>
            <w:lang w:eastAsia="en-GB"/>
          </w:rPr>
          <w:fldChar w:fldCharType="separate"/>
        </w:r>
      </w:ins>
      <w:r w:rsidR="001C2C79" w:rsidRPr="001C2C79">
        <w:rPr>
          <w:rFonts w:ascii="Calibri" w:hAnsi="Calibri" w:cs="Calibri"/>
          <w:sz w:val="22"/>
        </w:rPr>
        <w:t>(10)</w:t>
      </w:r>
      <w:ins w:id="584" w:author="Carl Ollvik Aasa" w:date="2021-08-03T15:01:00Z">
        <w:r>
          <w:rPr>
            <w:lang w:eastAsia="en-GB"/>
          </w:rPr>
          <w:fldChar w:fldCharType="end"/>
        </w:r>
        <w:r>
          <w:rPr>
            <w:lang w:eastAsia="en-GB"/>
          </w:rPr>
          <w:t>.</w:t>
        </w:r>
        <w:r w:rsidRPr="00E037D7">
          <w:rPr>
            <w:lang w:eastAsia="en-GB"/>
          </w:rPr>
          <w:t xml:space="preserve"> </w:t>
        </w:r>
        <w:r>
          <w:rPr>
            <w:lang w:eastAsia="en-GB"/>
          </w:rPr>
          <w:t>Such</w:t>
        </w:r>
        <w:r w:rsidRPr="00E037D7">
          <w:rPr>
            <w:lang w:eastAsia="en-GB"/>
          </w:rPr>
          <w:t xml:space="preserve"> NLP systems could be used to assist </w:t>
        </w:r>
        <w:r>
          <w:rPr>
            <w:lang w:eastAsia="en-GB"/>
          </w:rPr>
          <w:t>human annotators in the production of</w:t>
        </w:r>
        <w:r w:rsidRPr="00E037D7">
          <w:rPr>
            <w:lang w:eastAsia="en-GB"/>
          </w:rPr>
          <w:t xml:space="preserve"> gold standard corpora and for generating</w:t>
        </w:r>
        <w:r>
          <w:rPr>
            <w:lang w:eastAsia="en-GB"/>
          </w:rPr>
          <w:t xml:space="preserve"> computationally annotated</w:t>
        </w:r>
        <w:r w:rsidRPr="00E037D7">
          <w:rPr>
            <w:lang w:eastAsia="en-GB"/>
          </w:rPr>
          <w:t xml:space="preserve"> silver standard corpora with which ML models later c</w:t>
        </w:r>
        <w:r>
          <w:rPr>
            <w:lang w:eastAsia="en-GB"/>
          </w:rPr>
          <w:t>ould</w:t>
        </w:r>
        <w:r w:rsidRPr="00E037D7">
          <w:rPr>
            <w:lang w:eastAsia="en-GB"/>
          </w:rPr>
          <w:t xml:space="preserve"> be trained.</w:t>
        </w:r>
        <w:r>
          <w:rPr>
            <w:lang w:eastAsia="en-GB"/>
          </w:rPr>
          <w:t xml:space="preserve"> </w:t>
        </w:r>
      </w:ins>
    </w:p>
    <w:p w14:paraId="79D66231" w14:textId="01D52926" w:rsidR="0037750F" w:rsidRDefault="00FF47EE" w:rsidP="0091700D">
      <w:pPr>
        <w:pStyle w:val="Paragraph0"/>
        <w:rPr>
          <w:ins w:id="585" w:author="Carl Ollvik Aasa" w:date="2021-08-03T15:21:00Z"/>
          <w:rFonts w:eastAsia="AdvGulliv-R"/>
        </w:rPr>
      </w:pPr>
      <w:ins w:id="586" w:author="Carl Ollvik Aasa" w:date="2021-08-03T14:55:00Z">
        <w:r>
          <w:rPr>
            <w:lang w:eastAsia="en-GB"/>
          </w:rPr>
          <w:t>Terminology based systems for recognizing disorders</w:t>
        </w:r>
      </w:ins>
      <w:ins w:id="587" w:author="Carl Ollvik Aasa" w:date="2021-08-03T15:12:00Z">
        <w:r w:rsidR="002C5394">
          <w:rPr>
            <w:lang w:eastAsia="en-GB"/>
          </w:rPr>
          <w:t xml:space="preserve">, drug mentions and more have been </w:t>
        </w:r>
        <w:r w:rsidR="00ED2559">
          <w:rPr>
            <w:lang w:eastAsia="en-GB"/>
          </w:rPr>
          <w:t xml:space="preserve">created. A especially interesting subset </w:t>
        </w:r>
      </w:ins>
      <w:ins w:id="588" w:author="Carl Ollvik Aasa" w:date="2021-08-03T15:13:00Z">
        <w:r w:rsidR="00440E1F">
          <w:rPr>
            <w:lang w:eastAsia="en-GB"/>
          </w:rPr>
          <w:t xml:space="preserve">use </w:t>
        </w:r>
        <w:r w:rsidR="00ED2559">
          <w:rPr>
            <w:lang w:eastAsia="en-GB"/>
          </w:rPr>
          <w:t>o</w:t>
        </w:r>
      </w:ins>
      <w:ins w:id="589" w:author="Carl Ollvik Aasa" w:date="2021-08-03T15:12:00Z">
        <w:r w:rsidR="00ED2559">
          <w:rPr>
            <w:lang w:eastAsia="en-GB"/>
          </w:rPr>
          <w:t>ntology based vocabularies</w:t>
        </w:r>
      </w:ins>
      <w:ins w:id="590" w:author="Carl Ollvik Aasa" w:date="2021-08-03T15:13:00Z">
        <w:r w:rsidR="00440E1F">
          <w:rPr>
            <w:lang w:eastAsia="en-GB"/>
          </w:rPr>
          <w:t xml:space="preserve">, such as </w:t>
        </w:r>
      </w:ins>
      <w:ins w:id="591" w:author="Carl Ollvik Aasa" w:date="2021-08-03T14:55:00Z">
        <w:r>
          <w:rPr>
            <w:lang w:eastAsia="en-GB"/>
          </w:rPr>
          <w:t xml:space="preserve">SNOWMED CT </w:t>
        </w:r>
        <w:r>
          <w:rPr>
            <w:lang w:eastAsia="en-GB"/>
          </w:rPr>
          <w:fldChar w:fldCharType="begin"/>
        </w:r>
      </w:ins>
      <w:r w:rsidR="001C2C79">
        <w:rPr>
          <w:lang w:eastAsia="en-GB"/>
        </w:rPr>
        <w:instrText xml:space="preserve"> ADDIN ZOTERO_ITEM CSL_CITATION {"citationID":"24rgqmyb","properties":{"formattedCitation":"(11)","plainCitation":"(11)","noteIndex":0},"citationItems":[{"id":327,"uris":["http://zotero.org/users/7999176/items/CJJGWR2W"],"uri":["http://zotero.org/users/7999176/items/CJJGWR2W"],"itemData":{"id":327,"type":"article-journal","abstract":"We aim to build and evaluate an open-source natural language processing system for information extraction from electronic medical record clinical free-text. We describe and evaluate our system, the clinical Text Analysis and Knowledge Extraction System (cTAKES), released open-source at http://www.ohnlp.org. The cTAKES builds on existing open-source technologies—the Unstructured Information Management Architecture framework and OpenNLP natural language processing toolkit. Its components, specifically trained for the clinical domain, create rich linguistic and semantic annotations. Performance of individual components: sentence boundary detector accuracy=0.949; tokenizer accuracy=0.949; part-of-speech tagger accuracy=0.936; shallow parser F-score=0.924; named entity recognizer and system-level evaluation F-score=0.715 for exact and 0.824 for overlapping spans, and accuracy for concept mapping, negation, and status attributes for exact and overlapping spans of 0.957, 0.943, 0.859, and 0.580, 0.939, and 0.839, respectively. Overall performance is discussed against five applications. The cTAKES annotations are the foundation for methods and modules for higher-level semantic processing of clinical free-text.","container-title":"Journal of the American Medical Informatics Association","DOI":"10/bfxww4","ISSN":"1067-5027","issue":"5","journalAbbreviation":"Journal of the American Medical Informatics Association","note":"1410 citations (Semantic Scholar/DOI) [2021-08-03]","page":"507-513","source":"Silverchair","title":"Mayo clinical Text Analysis and Knowledge Extraction System (cTAKES): architecture, component evaluation and applications","title-short":"Mayo clinical Text Analysis and Knowledge Extraction System (cTAKES)","volume":"17","author":[{"family":"Savova","given":"Guergana K"},{"family":"Masanz","given":"James J"},{"family":"Ogren","given":"Philip V"},{"family":"Zheng","given":"Jiaping"},{"family":"Sohn","given":"Sunghwan"},{"family":"Kipper-Schuler","given":"Karin C"},{"family":"Chute","given":"Christopher G"}],"issued":{"date-parts":[["2010",9,1]]}}}],"schema":"https://github.com/citation-style-language/schema/raw/master/csl-citation.json"} </w:instrText>
      </w:r>
      <w:ins w:id="592" w:author="Carl Ollvik Aasa" w:date="2021-08-03T14:55:00Z">
        <w:r>
          <w:rPr>
            <w:lang w:eastAsia="en-GB"/>
          </w:rPr>
          <w:fldChar w:fldCharType="separate"/>
        </w:r>
      </w:ins>
      <w:r w:rsidR="001C2C79" w:rsidRPr="001C2C79">
        <w:rPr>
          <w:rFonts w:ascii="Calibri" w:hAnsi="Calibri" w:cs="Calibri"/>
          <w:sz w:val="22"/>
        </w:rPr>
        <w:t>(11)</w:t>
      </w:r>
      <w:ins w:id="593" w:author="Carl Ollvik Aasa" w:date="2021-08-03T14:55:00Z">
        <w:r>
          <w:rPr>
            <w:lang w:eastAsia="en-GB"/>
          </w:rPr>
          <w:fldChar w:fldCharType="end"/>
        </w:r>
      </w:ins>
      <w:ins w:id="594" w:author="Carl Ollvik Aasa" w:date="2021-08-03T15:13:00Z">
        <w:r w:rsidR="00440E1F">
          <w:rPr>
            <w:lang w:eastAsia="en-GB"/>
          </w:rPr>
          <w:t xml:space="preserve"> and </w:t>
        </w:r>
        <w:proofErr w:type="spellStart"/>
        <w:r w:rsidR="00440E1F">
          <w:rPr>
            <w:lang w:eastAsia="en-GB"/>
          </w:rPr>
          <w:t>M</w:t>
        </w:r>
      </w:ins>
      <w:ins w:id="595" w:author="Carl Ollvik Aasa" w:date="2021-08-03T15:14:00Z">
        <w:r w:rsidR="00440E1F">
          <w:rPr>
            <w:lang w:eastAsia="en-GB"/>
          </w:rPr>
          <w:t>eSH</w:t>
        </w:r>
        <w:proofErr w:type="spellEnd"/>
        <w:r w:rsidR="00440E1F">
          <w:rPr>
            <w:lang w:eastAsia="en-GB"/>
          </w:rPr>
          <w:t xml:space="preserve"> terminology has been </w:t>
        </w:r>
        <w:r w:rsidR="00A77949">
          <w:rPr>
            <w:lang w:eastAsia="en-GB"/>
          </w:rPr>
          <w:t xml:space="preserve">used for NER </w:t>
        </w:r>
      </w:ins>
      <w:ins w:id="596" w:author="Carl Ollvik Aasa" w:date="2021-08-03T14:55:00Z">
        <w:r w:rsidR="00850919">
          <w:rPr>
            <w:rFonts w:eastAsia="AdvGulliv-R"/>
          </w:rPr>
          <w:t>in Swedish discharge summaries</w:t>
        </w:r>
      </w:ins>
      <w:ins w:id="597" w:author="Carl Ollvik Aasa" w:date="2021-08-03T15:14:00Z">
        <w:r w:rsidR="00A77949">
          <w:rPr>
            <w:rFonts w:eastAsia="AdvGulliv-R"/>
          </w:rPr>
          <w:t>.</w:t>
        </w:r>
      </w:ins>
      <w:ins w:id="598" w:author="Carl Ollvik Aasa" w:date="2021-08-03T14:55:00Z">
        <w:r w:rsidR="00850919">
          <w:rPr>
            <w:rFonts w:eastAsia="AdvGulliv-R"/>
          </w:rPr>
          <w:fldChar w:fldCharType="begin"/>
        </w:r>
      </w:ins>
      <w:r w:rsidR="001C2C79">
        <w:rPr>
          <w:rFonts w:eastAsia="AdvGulliv-R"/>
        </w:rPr>
        <w:instrText xml:space="preserve"> ADDIN ZOTERO_ITEM CSL_CITATION {"citationID":"uKxNWgCw","properties":{"formattedCitation":"(12)","plainCitation":"(12)","noteIndex":0},"citationItems":[{"id":333,"uris":["http://zotero.org/users/7999176/items/6KAARG36"],"uri":["http://zotero.org/users/7999176/items/6KAARG36"],"itemData":{"id":333,"type":"paper-conference","abstract":"In the era of the Electronic Health Record the release of medical narrative textual data for research, for health care statistics, for monitoring of new diagnostic tests and for tracking disease outbreak alerts imposes tough restrictions by various public authority bodies for the protection of (patient) privacy. In this paper we present a system for automatic identification of named entities in Swedish clinical free text, in the form of discharge letters, by applying generic named entity recognition technology with minor adaptations.","container-title":"NODALIDA","source":"Semantic Scholar","title":"Identification of Entity References in Hospital Discharge Letters","author":[{"family":"Kokkinakis","given":"D."},{"family":"Thurin","given":"A."}],"issued":{"date-parts":[["2007"]]}}}],"schema":"https://github.com/citation-style-language/schema/raw/master/csl-citation.json"} </w:instrText>
      </w:r>
      <w:ins w:id="599" w:author="Carl Ollvik Aasa" w:date="2021-08-03T14:55:00Z">
        <w:r w:rsidR="00850919">
          <w:rPr>
            <w:rFonts w:eastAsia="AdvGulliv-R"/>
          </w:rPr>
          <w:fldChar w:fldCharType="separate"/>
        </w:r>
      </w:ins>
      <w:r w:rsidR="001C2C79" w:rsidRPr="001C2C79">
        <w:t>(12)</w:t>
      </w:r>
      <w:ins w:id="600" w:author="Carl Ollvik Aasa" w:date="2021-08-03T14:55:00Z">
        <w:r w:rsidR="00850919">
          <w:rPr>
            <w:rFonts w:eastAsia="AdvGulliv-R"/>
          </w:rPr>
          <w:fldChar w:fldCharType="end"/>
        </w:r>
        <w:r w:rsidR="00850919">
          <w:rPr>
            <w:rFonts w:eastAsia="AdvGulliv-R"/>
          </w:rPr>
          <w:t xml:space="preserve"> </w:t>
        </w:r>
      </w:ins>
      <w:ins w:id="601" w:author="Carl Ollvik Aasa" w:date="2021-08-03T15:14:00Z">
        <w:r w:rsidR="00A77949">
          <w:rPr>
            <w:rFonts w:eastAsia="AdvGulliv-R"/>
          </w:rPr>
          <w:t xml:space="preserve">Initiatives such as </w:t>
        </w:r>
        <w:r w:rsidR="0091700D">
          <w:rPr>
            <w:rFonts w:eastAsia="AdvGulliv-R"/>
          </w:rPr>
          <w:t xml:space="preserve">open </w:t>
        </w:r>
      </w:ins>
      <w:ins w:id="602" w:author="Carl Ollvik Aasa" w:date="2021-08-03T15:15:00Z">
        <w:r w:rsidR="0091700D" w:rsidRPr="00B714FD">
          <w:rPr>
            <w:rFonts w:eastAsia="AdvGulliv-R"/>
          </w:rPr>
          <w:t>the Open</w:t>
        </w:r>
        <w:r w:rsidR="0091700D">
          <w:rPr>
            <w:rFonts w:eastAsia="AdvGulliv-R"/>
          </w:rPr>
          <w:t xml:space="preserve"> </w:t>
        </w:r>
        <w:r w:rsidR="0091700D" w:rsidRPr="00B714FD">
          <w:rPr>
            <w:rFonts w:eastAsia="AdvGulliv-R"/>
          </w:rPr>
          <w:t>Biological and Biomedical Foundry (obofoundry.org) adopted</w:t>
        </w:r>
        <w:r w:rsidR="0091700D">
          <w:rPr>
            <w:rFonts w:eastAsia="AdvGulliv-R"/>
          </w:rPr>
          <w:t xml:space="preserve"> </w:t>
        </w:r>
        <w:r w:rsidR="0091700D" w:rsidRPr="00B714FD">
          <w:rPr>
            <w:rFonts w:eastAsia="AdvGulliv-R"/>
          </w:rPr>
          <w:t>Symptom Ontology</w:t>
        </w:r>
        <w:r w:rsidR="0091700D">
          <w:rPr>
            <w:rFonts w:eastAsia="AdvGulliv-R"/>
          </w:rPr>
          <w:t xml:space="preserve"> are furthering such ontologies </w:t>
        </w:r>
      </w:ins>
      <w:ins w:id="603" w:author="Carl Ollvik Aasa" w:date="2021-08-03T15:19:00Z">
        <w:r w:rsidR="00AD430F">
          <w:rPr>
            <w:rFonts w:eastAsia="AdvGulliv-R"/>
          </w:rPr>
          <w:t xml:space="preserve">by </w:t>
        </w:r>
        <w:r w:rsidR="00625481">
          <w:rPr>
            <w:rFonts w:eastAsia="AdvGulliv-R"/>
          </w:rPr>
          <w:t>collaboration and open source</w:t>
        </w:r>
      </w:ins>
      <w:ins w:id="604" w:author="Carl Ollvik Aasa" w:date="2021-08-03T15:15:00Z">
        <w:r w:rsidR="0091700D">
          <w:rPr>
            <w:rFonts w:eastAsia="AdvGulliv-R"/>
          </w:rPr>
          <w:t>.</w:t>
        </w:r>
      </w:ins>
      <w:r w:rsidR="00625481">
        <w:rPr>
          <w:rFonts w:eastAsia="AdvGulliv-R"/>
        </w:rPr>
        <w:fldChar w:fldCharType="begin"/>
      </w:r>
      <w:r w:rsidR="001C2C79">
        <w:rPr>
          <w:rFonts w:eastAsia="AdvGulliv-R"/>
        </w:rPr>
        <w:instrText xml:space="preserve"> ADDIN ZOTERO_ITEM CSL_CITATION {"citationID":"W2ip4MV4","properties":{"formattedCitation":"(13)","plainCitation":"(13)","noteIndex":0},"citationItems":[{"id":344,"uris":["http://zotero.org/users/7999176/items/DHNF5F6H"],"uri":["http://zotero.org/users/7999176/items/DHNF5F6H"],"itemData":{"id":344,"type":"article-journal","abstract":"The value of any kind of data is greatly enhanced when it exists in a form that allows it to be integrated with other data. One approach to integration is through the annotation of multiple bodies of data using common controlled vocabularies or 'ontologies'. Unfortunately, the very success of this approach has led to a proliferation of ontologies, which itself creates obstacles to integration. The Open Biomedical Ontologies (OBO) consortium is pursuing a strategy to overcome this problem. Existing OBO ontologies, including the Gene Ontology, are undergoing coordinated reform, and new ontologies are being created on the basis of an evolving set of shared principles governing ontology development. The result is an expanding family of ontologies designed to be interoperable and logically well formed and to incorporate accurate representations of biological reality. We describe this OBO Foundry initiative and provide guidelines for those who might wish to become involved.","container-title":"Nature Biotechnology","DOI":"10/bqng99","ISSN":"1546-1696","issue":"11","journalAbbreviation":"Nat Biotechnol","language":"en","note":"2305 citations (Semantic Scholar/DOI) [2021-08-03]\nBandiera_abtest: a\nCg_type: Nature Research Journals\nnumber: 11\nPrimary_atype: Reviews\npublisher: Nature Publishing Group","page":"1251-1255","source":"www.nature.com","title":"The OBO Foundry: coordinated evolution of ontologies to support biomedical data integration","title-short":"The OBO Foundry","volume":"25","author":[{"family":"Smith","given":"Barry"},{"family":"Ashburner","given":"Michael"},{"family":"Rosse","given":"Cornelius"},{"family":"Bard","given":"Jonathan"},{"family":"Bug","given":"William"},{"family":"Ceusters","given":"Werner"},{"family":"Goldberg","given":"Louis J."},{"family":"Eilbeck","given":"Karen"},{"family":"Ireland","given":"Amelia"},{"family":"Mungall","given":"Christopher J."},{"family":"Leontis","given":"Neocles"},{"family":"Rocca-Serra","given":"Philippe"},{"family":"Ruttenberg","given":"Alan"},{"family":"Sansone","given":"Susanna-Assunta"},{"family":"Scheuermann","given":"Richard H."},{"family":"Shah","given":"Nigam"},{"family":"Whetzel","given":"Patricia L."},{"family":"Lewis","given":"Suzanna"}],"issued":{"date-parts":[["2007",11]]}}}],"schema":"https://github.com/citation-style-language/schema/raw/master/csl-citation.json"} </w:instrText>
      </w:r>
      <w:r w:rsidR="00625481">
        <w:rPr>
          <w:rFonts w:eastAsia="AdvGulliv-R"/>
        </w:rPr>
        <w:fldChar w:fldCharType="separate"/>
      </w:r>
      <w:r w:rsidR="001C2C79" w:rsidRPr="001C2C79">
        <w:t>(13)</w:t>
      </w:r>
      <w:r w:rsidR="00625481">
        <w:rPr>
          <w:rFonts w:eastAsia="AdvGulliv-R"/>
        </w:rPr>
        <w:fldChar w:fldCharType="end"/>
      </w:r>
      <w:ins w:id="605" w:author="Carl Ollvik Aasa" w:date="2021-08-03T15:15:00Z">
        <w:r w:rsidR="00F21E13">
          <w:rPr>
            <w:rFonts w:eastAsia="AdvGulliv-R"/>
          </w:rPr>
          <w:t xml:space="preserve"> </w:t>
        </w:r>
      </w:ins>
      <w:ins w:id="606" w:author="Carl Ollvik Aasa" w:date="2021-08-03T15:43:00Z">
        <w:r w:rsidR="000D51F5">
          <w:rPr>
            <w:rFonts w:eastAsia="AdvGulliv-R"/>
          </w:rPr>
          <w:t>T</w:t>
        </w:r>
      </w:ins>
      <w:ins w:id="607" w:author="Carl Ollvik Aasa" w:date="2021-08-03T15:16:00Z">
        <w:r w:rsidR="0070448D">
          <w:rPr>
            <w:rFonts w:eastAsia="AdvGulliv-R"/>
          </w:rPr>
          <w:t xml:space="preserve">hese systems </w:t>
        </w:r>
      </w:ins>
      <w:ins w:id="608" w:author="Carl Ollvik Aasa" w:date="2021-08-03T15:44:00Z">
        <w:r w:rsidR="000D51F5">
          <w:rPr>
            <w:rFonts w:eastAsia="AdvGulliv-R"/>
          </w:rPr>
          <w:t xml:space="preserve">strength are that </w:t>
        </w:r>
      </w:ins>
      <w:ins w:id="609" w:author="Carl Ollvik Aasa" w:date="2021-08-03T15:16:00Z">
        <w:r w:rsidR="0070448D">
          <w:rPr>
            <w:rFonts w:eastAsia="AdvGulliv-R"/>
          </w:rPr>
          <w:t xml:space="preserve">they </w:t>
        </w:r>
      </w:ins>
      <w:ins w:id="610" w:author="Carl Ollvik Aasa" w:date="2021-08-03T15:17:00Z">
        <w:r w:rsidR="0070448D">
          <w:rPr>
            <w:rFonts w:eastAsia="AdvGulliv-R"/>
          </w:rPr>
          <w:t xml:space="preserve">come at a low development cost </w:t>
        </w:r>
        <w:r w:rsidR="0017769F">
          <w:rPr>
            <w:rFonts w:eastAsia="AdvGulliv-R"/>
          </w:rPr>
          <w:t>since no</w:t>
        </w:r>
        <w:r w:rsidR="008968E3">
          <w:rPr>
            <w:rFonts w:eastAsia="AdvGulliv-R"/>
          </w:rPr>
          <w:t xml:space="preserve"> vocabulary has to be created</w:t>
        </w:r>
      </w:ins>
      <w:ins w:id="611" w:author="Carl Ollvik Aasa" w:date="2021-08-03T15:20:00Z">
        <w:r w:rsidR="00430E92">
          <w:rPr>
            <w:rFonts w:eastAsia="AdvGulliv-R"/>
          </w:rPr>
          <w:t xml:space="preserve"> and </w:t>
        </w:r>
      </w:ins>
      <w:ins w:id="612" w:author="Carl Ollvik Aasa" w:date="2021-08-03T15:33:00Z">
        <w:r w:rsidR="00106F1F">
          <w:rPr>
            <w:rFonts w:eastAsia="AdvGulliv-R"/>
          </w:rPr>
          <w:t xml:space="preserve">they </w:t>
        </w:r>
      </w:ins>
      <w:ins w:id="613" w:author="Carl Ollvik Aasa" w:date="2021-08-03T15:20:00Z">
        <w:r w:rsidR="00430E92">
          <w:rPr>
            <w:rFonts w:eastAsia="AdvGulliv-R"/>
          </w:rPr>
          <w:t>can be deployed rapidly</w:t>
        </w:r>
      </w:ins>
      <w:ins w:id="614" w:author="Carl Ollvik Aasa" w:date="2021-08-03T15:17:00Z">
        <w:r w:rsidR="008968E3">
          <w:rPr>
            <w:rFonts w:eastAsia="AdvGulliv-R"/>
          </w:rPr>
          <w:t>. It is therefore of interest to evaluate the utility of such</w:t>
        </w:r>
      </w:ins>
      <w:ins w:id="615" w:author="Carl Ollvik Aasa" w:date="2021-08-03T15:18:00Z">
        <w:r w:rsidR="008968E3">
          <w:rPr>
            <w:rFonts w:eastAsia="AdvGulliv-R"/>
          </w:rPr>
          <w:t xml:space="preserve"> systems</w:t>
        </w:r>
        <w:r w:rsidR="007F4AAA">
          <w:rPr>
            <w:rFonts w:eastAsia="AdvGulliv-R"/>
          </w:rPr>
          <w:t xml:space="preserve"> using different </w:t>
        </w:r>
        <w:r w:rsidR="00960ACC">
          <w:rPr>
            <w:rFonts w:eastAsia="AdvGulliv-R"/>
          </w:rPr>
          <w:t>ontological systems.</w:t>
        </w:r>
      </w:ins>
      <w:ins w:id="616" w:author="Carl Ollvik Aasa" w:date="2021-08-03T15:20:00Z">
        <w:r w:rsidR="005F4671">
          <w:rPr>
            <w:rFonts w:eastAsia="AdvGulliv-R"/>
          </w:rPr>
          <w:t xml:space="preserve"> </w:t>
        </w:r>
      </w:ins>
    </w:p>
    <w:p w14:paraId="4C61919F" w14:textId="34DF41E4" w:rsidR="00145549" w:rsidRDefault="00657A89" w:rsidP="0095255A">
      <w:pPr>
        <w:pStyle w:val="Paragraph0"/>
        <w:rPr>
          <w:ins w:id="617" w:author="Carl Ollvik Aasa" w:date="2021-08-04T12:20:00Z"/>
          <w:rFonts w:eastAsia="AdvGulliv-R"/>
        </w:rPr>
      </w:pPr>
      <w:ins w:id="618" w:author="Carl Ollvik Aasa" w:date="2021-08-03T15:21:00Z">
        <w:r>
          <w:rPr>
            <w:rFonts w:eastAsia="AdvGulliv-R"/>
          </w:rPr>
          <w:t>Such system</w:t>
        </w:r>
      </w:ins>
      <w:ins w:id="619" w:author="Carl Ollvik Aasa" w:date="2021-08-03T15:30:00Z">
        <w:r w:rsidR="000B7AD8">
          <w:rPr>
            <w:rFonts w:eastAsia="AdvGulliv-R"/>
          </w:rPr>
          <w:t>s</w:t>
        </w:r>
      </w:ins>
      <w:ins w:id="620" w:author="Carl Ollvik Aasa" w:date="2021-08-03T15:21:00Z">
        <w:r>
          <w:rPr>
            <w:rFonts w:eastAsia="AdvGulliv-R"/>
          </w:rPr>
          <w:t xml:space="preserve"> </w:t>
        </w:r>
      </w:ins>
      <w:ins w:id="621" w:author="Carl Ollvik Aasa" w:date="2021-08-03T15:22:00Z">
        <w:r w:rsidR="00AA050C">
          <w:rPr>
            <w:rFonts w:eastAsia="AdvGulliv-R"/>
          </w:rPr>
          <w:t xml:space="preserve">are of course limited. </w:t>
        </w:r>
      </w:ins>
      <w:ins w:id="622" w:author="Carl Ollvik Aasa" w:date="2021-08-03T15:39:00Z">
        <w:r w:rsidR="009029E7">
          <w:rPr>
            <w:rFonts w:eastAsia="AdvGulliv-R"/>
          </w:rPr>
          <w:t>In 2013</w:t>
        </w:r>
      </w:ins>
      <w:ins w:id="623" w:author="Carl Ollvik Aasa" w:date="2021-08-03T15:32:00Z">
        <w:r w:rsidR="00CF6B3E">
          <w:rPr>
            <w:rFonts w:eastAsia="AdvGulliv-R"/>
          </w:rPr>
          <w:t xml:space="preserve"> </w:t>
        </w:r>
      </w:ins>
      <w:proofErr w:type="spellStart"/>
      <w:ins w:id="624" w:author="Carl Ollvik Aasa" w:date="2021-08-03T15:31:00Z">
        <w:r w:rsidR="00CF6B3E">
          <w:rPr>
            <w:rFonts w:eastAsia="AdvGulliv-R"/>
          </w:rPr>
          <w:t>Forbush</w:t>
        </w:r>
      </w:ins>
      <w:proofErr w:type="spellEnd"/>
      <w:ins w:id="625" w:author="Carl Ollvik Aasa" w:date="2021-08-03T15:22:00Z">
        <w:r w:rsidR="00AA050C">
          <w:rPr>
            <w:rFonts w:eastAsia="AdvGulliv-R"/>
          </w:rPr>
          <w:t xml:space="preserve"> et al </w:t>
        </w:r>
      </w:ins>
      <w:ins w:id="626" w:author="Carl Ollvik Aasa" w:date="2021-08-03T15:23:00Z">
        <w:r w:rsidR="00B209AE">
          <w:rPr>
            <w:rFonts w:eastAsia="AdvGulliv-R"/>
          </w:rPr>
          <w:t>manually annotated</w:t>
        </w:r>
      </w:ins>
      <w:ins w:id="627" w:author="Carl Ollvik Aasa" w:date="2021-08-03T15:27:00Z">
        <w:r w:rsidR="000D06E4">
          <w:rPr>
            <w:rFonts w:eastAsia="AdvGulliv-R"/>
          </w:rPr>
          <w:t xml:space="preserve"> </w:t>
        </w:r>
        <w:r w:rsidR="008C468A">
          <w:rPr>
            <w:rFonts w:eastAsia="AdvGulliv-R"/>
          </w:rPr>
          <w:t xml:space="preserve">750 clinical </w:t>
        </w:r>
        <w:proofErr w:type="spellStart"/>
        <w:r w:rsidR="008C468A">
          <w:rPr>
            <w:rFonts w:eastAsia="AdvGulliv-R"/>
          </w:rPr>
          <w:t>texts</w:t>
        </w:r>
        <w:proofErr w:type="spellEnd"/>
        <w:r w:rsidR="008C468A">
          <w:rPr>
            <w:rFonts w:eastAsia="AdvGulliv-R"/>
          </w:rPr>
          <w:t xml:space="preserve"> for </w:t>
        </w:r>
      </w:ins>
      <w:ins w:id="628" w:author="Carl Ollvik Aasa" w:date="2021-08-03T15:39:00Z">
        <w:r w:rsidR="005B3222">
          <w:rPr>
            <w:rFonts w:eastAsia="AdvGulliv-R"/>
          </w:rPr>
          <w:t>su</w:t>
        </w:r>
      </w:ins>
      <w:ins w:id="629" w:author="Carl Ollvik Aasa" w:date="2021-08-03T15:40:00Z">
        <w:r w:rsidR="005B3222">
          <w:rPr>
            <w:rFonts w:eastAsia="AdvGulliv-R"/>
          </w:rPr>
          <w:t xml:space="preserve">bjective </w:t>
        </w:r>
      </w:ins>
      <w:ins w:id="630" w:author="Carl Ollvik Aasa" w:date="2021-08-03T15:27:00Z">
        <w:r w:rsidR="008C468A">
          <w:rPr>
            <w:rFonts w:eastAsia="AdvGulliv-R"/>
          </w:rPr>
          <w:t>symptom</w:t>
        </w:r>
      </w:ins>
      <w:ins w:id="631" w:author="Carl Ollvik Aasa" w:date="2021-08-03T15:40:00Z">
        <w:r w:rsidR="005B3222">
          <w:rPr>
            <w:rFonts w:eastAsia="AdvGulliv-R"/>
          </w:rPr>
          <w:t xml:space="preserve"> expressions</w:t>
        </w:r>
      </w:ins>
      <w:ins w:id="632" w:author="Carl Ollvik Aasa" w:date="2021-08-03T15:27:00Z">
        <w:r w:rsidR="008C468A">
          <w:rPr>
            <w:rFonts w:eastAsia="AdvGulliv-R"/>
          </w:rPr>
          <w:t xml:space="preserve"> and found that</w:t>
        </w:r>
      </w:ins>
      <w:ins w:id="633" w:author="Carl Ollvik Aasa" w:date="2021-08-03T15:30:00Z">
        <w:r w:rsidR="00607E27">
          <w:rPr>
            <w:rFonts w:eastAsia="AdvGulliv-R"/>
          </w:rPr>
          <w:t xml:space="preserve"> </w:t>
        </w:r>
      </w:ins>
      <w:ins w:id="634" w:author="Carl Ollvik Aasa" w:date="2021-08-03T15:40:00Z">
        <w:r w:rsidR="00EC3406">
          <w:rPr>
            <w:rFonts w:eastAsia="AdvGulliv-R"/>
          </w:rPr>
          <w:t xml:space="preserve">31% of symptom expression </w:t>
        </w:r>
      </w:ins>
      <w:ins w:id="635" w:author="Carl Ollvik Aasa" w:date="2021-08-03T15:41:00Z">
        <w:r w:rsidR="003D0D0D">
          <w:rPr>
            <w:rFonts w:eastAsia="AdvGulliv-R"/>
          </w:rPr>
          <w:t xml:space="preserve">weren’t coded </w:t>
        </w:r>
        <w:r w:rsidR="00695FD4">
          <w:rPr>
            <w:rFonts w:eastAsia="AdvGulliv-R"/>
          </w:rPr>
          <w:t>or could be</w:t>
        </w:r>
      </w:ins>
      <w:ins w:id="636" w:author="Carl Ollvik Aasa" w:date="2021-08-03T15:42:00Z">
        <w:r w:rsidR="00FE2761">
          <w:rPr>
            <w:rFonts w:eastAsia="AdvGulliv-R"/>
          </w:rPr>
          <w:t xml:space="preserve"> mapped to standard terminology using International Classification of Diseases-Ninth edition</w:t>
        </w:r>
      </w:ins>
      <w:ins w:id="637" w:author="Carl Ollvik Aasa" w:date="2021-08-03T15:59:00Z">
        <w:r w:rsidR="00E872ED">
          <w:rPr>
            <w:rFonts w:eastAsia="AdvGulliv-R"/>
          </w:rPr>
          <w:t xml:space="preserve"> CM</w:t>
        </w:r>
        <w:r w:rsidR="00B41897">
          <w:rPr>
            <w:rFonts w:eastAsia="AdvGulliv-R"/>
          </w:rPr>
          <w:t xml:space="preserve"> (ICD-9-CM</w:t>
        </w:r>
      </w:ins>
      <w:ins w:id="638" w:author="Carl Ollvik Aasa" w:date="2021-08-03T15:42:00Z">
        <w:r w:rsidR="00FE2761">
          <w:rPr>
            <w:rFonts w:eastAsia="AdvGulliv-R"/>
          </w:rPr>
          <w:t>.</w:t>
        </w:r>
      </w:ins>
      <w:r w:rsidR="003F7098">
        <w:rPr>
          <w:rFonts w:eastAsia="AdvGulliv-R"/>
        </w:rPr>
        <w:fldChar w:fldCharType="begin"/>
      </w:r>
      <w:r w:rsidR="001C2C79">
        <w:rPr>
          <w:rFonts w:eastAsia="AdvGulliv-R"/>
        </w:rPr>
        <w:instrText xml:space="preserve"> ADDIN ZOTERO_ITEM CSL_CITATION {"citationID":"MIZzIBVs","properties":{"formattedCitation":"(14)","plainCitation":"(14)","noteIndex":0},"citationItems":[{"id":322,"uris":["http://zotero.org/users/7999176/items/6U8BYL3X"],"uri":["http://zotero.org/users/7999176/items/6U8BYL3X"],"itemData":{"id":322,"type":"article-journal","abstract":"Patients report their symptoms and subjective experiences in their own words. These expressions may be clinically meaningful yet are difficult to capture using automated methods. We annotated subjective symptom expressions in 750 clinical notes from the Veterans Affairs EHR. Within each document, subjective symptom expressions were compared to mentions of symptoms in clinical terms and to the assigned ICD-9-CM codes for the encounter. A total of 543 subjective symptom expressions were identified, of which 66.5% were categorized as mental/behavioral experiences and 33.5% somatic experiences. Only two subjective expressions were coded using ICD-9-CM. Subjective expressions were restated in semantically related clinical terms in 246 (45.3%) instances. Nearly one third (31%) of subjective expressions were not coded or restated in standard terminology. The results highlight the diversity of symptom descriptions and the opportunities to further develop natural language processing to extract symptom expressions that are unobtainable by other automated methods.","container-title":"AMIA Joint Summits on Translational Science proceedings. AMIA Joint Summits on Translational Science","ISSN":"2153-4063","journalAbbreviation":"AMIA Jt Summits Transl Sci Proc","language":"eng","note":"PMID: 24303238\nPMCID: PMC3845746","page":"67-71","source":"PubMed","title":"\"Sitting on pins and needles\": characterization of symptom descriptions in clinical notes\"","title-short":"Sitting on pins and needles","volume":"2013","author":[{"family":"Forbush","given":"Tyler B."},{"family":"Gundlapalli","given":"Adi V."},{"family":"Palmer","given":"Miland N."},{"family":"Shen","given":"Shuying"},{"family":"South","given":"Brett R."},{"family":"Divita","given":"Guy"},{"family":"Carter","given":"Marjorie"},{"family":"Redd","given":"Andrew"},{"family":"Butler","given":"Jorie M."},{"family":"Samore","given":"Matthew"}],"issued":{"date-parts":[["2013"]]}}}],"schema":"https://github.com/citation-style-language/schema/raw/master/csl-citation.json"} </w:instrText>
      </w:r>
      <w:r w:rsidR="003F7098">
        <w:rPr>
          <w:rFonts w:eastAsia="AdvGulliv-R"/>
        </w:rPr>
        <w:fldChar w:fldCharType="separate"/>
      </w:r>
      <w:r w:rsidR="001C2C79" w:rsidRPr="001C2C79">
        <w:t>(14)</w:t>
      </w:r>
      <w:r w:rsidR="003F7098">
        <w:rPr>
          <w:rFonts w:eastAsia="AdvGulliv-R"/>
        </w:rPr>
        <w:fldChar w:fldCharType="end"/>
      </w:r>
      <w:ins w:id="639" w:author="Carl Ollvik Aasa" w:date="2021-08-03T15:33:00Z">
        <w:r w:rsidR="00E838BE">
          <w:rPr>
            <w:rFonts w:eastAsia="AdvGulliv-R"/>
          </w:rPr>
          <w:t xml:space="preserve"> This serves to illustrate the complexity of symptom de</w:t>
        </w:r>
      </w:ins>
      <w:ins w:id="640" w:author="Carl Ollvik Aasa" w:date="2021-08-03T15:34:00Z">
        <w:r w:rsidR="00E838BE">
          <w:rPr>
            <w:rFonts w:eastAsia="AdvGulliv-R"/>
          </w:rPr>
          <w:t xml:space="preserve">scription </w:t>
        </w:r>
        <w:r w:rsidR="00F14321">
          <w:rPr>
            <w:rFonts w:eastAsia="AdvGulliv-R"/>
          </w:rPr>
          <w:t>and difficulties in creating such ontological systems.</w:t>
        </w:r>
      </w:ins>
      <w:ins w:id="641" w:author="Carl Ollvik Aasa" w:date="2021-08-03T15:42:00Z">
        <w:r w:rsidR="00C93A0A">
          <w:rPr>
            <w:rFonts w:eastAsia="AdvGulliv-R"/>
          </w:rPr>
          <w:t xml:space="preserve"> </w:t>
        </w:r>
      </w:ins>
      <w:ins w:id="642" w:author="Carl Ollvik Aasa" w:date="2021-08-03T15:44:00Z">
        <w:r w:rsidR="00145549">
          <w:rPr>
            <w:rFonts w:eastAsia="AdvGulliv-R"/>
          </w:rPr>
          <w:t xml:space="preserve">For the purpose of pre-annotation and </w:t>
        </w:r>
      </w:ins>
      <w:ins w:id="643" w:author="Carl Ollvik Aasa" w:date="2021-08-03T15:46:00Z">
        <w:r w:rsidR="00724B77">
          <w:rPr>
            <w:rFonts w:eastAsia="AdvGulliv-R"/>
          </w:rPr>
          <w:t xml:space="preserve">development of </w:t>
        </w:r>
      </w:ins>
      <w:ins w:id="644" w:author="Carl Ollvik Aasa" w:date="2021-08-03T15:44:00Z">
        <w:r w:rsidR="00145549">
          <w:rPr>
            <w:rFonts w:eastAsia="AdvGulliv-R"/>
          </w:rPr>
          <w:t xml:space="preserve">silver standard corpora these systems could </w:t>
        </w:r>
      </w:ins>
      <w:ins w:id="645" w:author="Carl Ollvik Aasa" w:date="2021-08-03T15:45:00Z">
        <w:r w:rsidR="00AC5DE7">
          <w:rPr>
            <w:rFonts w:eastAsia="AdvGulliv-R"/>
          </w:rPr>
          <w:t xml:space="preserve">however </w:t>
        </w:r>
      </w:ins>
      <w:ins w:id="646" w:author="Carl Ollvik Aasa" w:date="2021-08-03T15:44:00Z">
        <w:r w:rsidR="00145549">
          <w:rPr>
            <w:rFonts w:eastAsia="AdvGulliv-R"/>
          </w:rPr>
          <w:t>still provide benefit</w:t>
        </w:r>
      </w:ins>
      <w:ins w:id="647" w:author="Carl Ollvik Aasa" w:date="2021-08-03T15:45:00Z">
        <w:r w:rsidR="00B42469">
          <w:rPr>
            <w:rFonts w:eastAsia="AdvGulliv-R"/>
          </w:rPr>
          <w:t>s</w:t>
        </w:r>
      </w:ins>
      <w:ins w:id="648" w:author="Carl Ollvik Aasa" w:date="2021-08-03T15:46:00Z">
        <w:r w:rsidR="00724B77">
          <w:rPr>
            <w:rFonts w:eastAsia="AdvGulliv-R"/>
          </w:rPr>
          <w:t xml:space="preserve">. </w:t>
        </w:r>
      </w:ins>
    </w:p>
    <w:p w14:paraId="0680C4E2" w14:textId="092DC129" w:rsidR="00B17B7A" w:rsidRPr="00B17B7A" w:rsidRDefault="00B17B7A">
      <w:pPr>
        <w:pStyle w:val="Paragraph0"/>
        <w:rPr>
          <w:ins w:id="649" w:author="Carl Ollvik Aasa" w:date="2021-08-03T15:44:00Z"/>
          <w:lang w:eastAsia="en-GB"/>
          <w:rPrChange w:id="650" w:author="Carl Ollvik Aasa" w:date="2021-08-04T12:20:00Z">
            <w:rPr>
              <w:ins w:id="651" w:author="Carl Ollvik Aasa" w:date="2021-08-03T15:44:00Z"/>
              <w:rFonts w:eastAsia="AdvGulliv-R"/>
            </w:rPr>
          </w:rPrChange>
        </w:rPr>
      </w:pPr>
      <w:ins w:id="652" w:author="Carl Ollvik Aasa" w:date="2021-08-04T12:20:00Z">
        <w:r>
          <w:rPr>
            <w:lang w:eastAsia="en-GB"/>
          </w:rPr>
          <w:t>Most previous</w:t>
        </w:r>
      </w:ins>
      <w:ins w:id="653" w:author="Carl Ollvik Aasa" w:date="2021-08-04T12:51:00Z">
        <w:r w:rsidR="00CF40B3">
          <w:rPr>
            <w:lang w:eastAsia="en-GB"/>
          </w:rPr>
          <w:t xml:space="preserve"> NLP</w:t>
        </w:r>
      </w:ins>
      <w:ins w:id="654" w:author="Carl Ollvik Aasa" w:date="2021-08-04T12:20:00Z">
        <w:r>
          <w:rPr>
            <w:lang w:eastAsia="en-GB"/>
          </w:rPr>
          <w:t xml:space="preserve"> studies, both for Swedish and other languages have focused on the identification and extraction of disease information in clinical text, along with pharmaceutical information and detection of patient identifiers for anonymization.</w:t>
        </w:r>
      </w:ins>
      <w:r w:rsidR="001C2C79">
        <w:rPr>
          <w:lang w:eastAsia="en-GB"/>
        </w:rPr>
        <w:fldChar w:fldCharType="begin"/>
      </w:r>
      <w:r w:rsidR="001C2C79">
        <w:rPr>
          <w:lang w:eastAsia="en-GB"/>
        </w:rPr>
        <w:instrText xml:space="preserve"> ADDIN ZOTERO_ITEM CSL_CITATION {"citationID":"3lamG1Ft","properties":{"formattedCitation":"(2)","plainCitation":"(2)","noteIndex":0},"citationItems":[{"id":317,"uris":["http://zotero.org/users/7999176/items/JZQQJU4Q"],"uri":["http://zotero.org/users/7999176/items/JZQQJU4Q"],"itemData":{"id":317,"type":"article-journal","abstract":"OBJECTIVE: Natural language processing (NLP) of symptoms from electronic health records (EHRs) could contribute to the advancement of symptom science. We aim to synthesize the literature on the use of NLP to process or analyze symptom information documented in EHR free-text narratives.\nMATERIALS AND METHODS: Our search of 1964 records from PubMed and EMBASE was narrowed to 27 eligible articles. Data related to the purpose, free-text corpus, patients, symptoms, NLP methodology, evaluation metrics, and quality indicators were extracted for each study.\nRESULTS: Symptom-related information was presented as a primary outcome in 14 studies. EHR narratives represented various inpatient and outpatient clinical specialties, with general, cardiology, and mental health occurring most frequently. Studies encompassed a wide variety of symptoms, including shortness of breath, pain, nausea, dizziness, disturbed sleep, constipation, and depressed mood. NLP approaches included previously developed NLP tools, classification methods, and manually curated rule-based processing. Only one-third (n</w:instrText>
      </w:r>
      <w:r w:rsidR="001C2C79">
        <w:rPr>
          <w:rFonts w:ascii="Times New Roman" w:hAnsi="Times New Roman"/>
          <w:lang w:eastAsia="en-GB"/>
        </w:rPr>
        <w:instrText> </w:instrText>
      </w:r>
      <w:r w:rsidR="001C2C79">
        <w:rPr>
          <w:lang w:eastAsia="en-GB"/>
        </w:rPr>
        <w:instrText>=</w:instrText>
      </w:r>
      <w:r w:rsidR="001C2C79">
        <w:rPr>
          <w:rFonts w:ascii="Times New Roman" w:hAnsi="Times New Roman"/>
          <w:lang w:eastAsia="en-GB"/>
        </w:rPr>
        <w:instrText> </w:instrText>
      </w:r>
      <w:r w:rsidR="001C2C79">
        <w:rPr>
          <w:lang w:eastAsia="en-GB"/>
        </w:rPr>
        <w:instrText xml:space="preserve">9) of studies reported patient demographic characteristics.\nDISCUSSION: NLP is used to extract information from EHR free-text narratives written by a variety of healthcare providers on an expansive range of symptoms across diverse clinical specialties. The current focus of this field is on the development of methods to extract symptom information and the use of symptom information for disease classification tasks rather than the examination of symptoms themselves.\nCONCLUSION: Future NLP studies should concentrate on the investigation of symptoms and symptom documentation in EHR free-text narratives. Efforts should be undertaken to examine patient characteristics and make symptom-related NLP algorithms or pipelines and vocabularies openly available.","container-title":"Journal of the American Medical Informatics Association: JAMIA","DOI":"10/ggwwss","ISSN":"1527-974X","issue":"4","journalAbbreviation":"J Am Med Inform Assoc","language":"eng","note":"63 citations (Semantic Scholar/DOI) [2021-08-03]\nPMID: 30726935\nPMCID: PMC6657282","page":"364-379","source":"PubMed","title":"Natural language processing of symptoms documented in free-text narratives of electronic health records: a systematic review","title-short":"Natural language processing of symptoms documented in free-text narratives of electronic health records","volume":"26","author":[{"family":"Koleck","given":"Theresa A."},{"family":"Dreisbach","given":"Caitlin"},{"family":"Bourne","given":"Philip E."},{"family":"Bakken","given":"Suzanne"}],"issued":{"date-parts":[["2019",4,1]]}}}],"schema":"https://github.com/citation-style-language/schema/raw/master/csl-citation.json"} </w:instrText>
      </w:r>
      <w:r w:rsidR="001C2C79">
        <w:rPr>
          <w:lang w:eastAsia="en-GB"/>
        </w:rPr>
        <w:fldChar w:fldCharType="separate"/>
      </w:r>
      <w:r w:rsidR="001C2C79" w:rsidRPr="001C2C79">
        <w:t>(2)</w:t>
      </w:r>
      <w:r w:rsidR="001C2C79">
        <w:rPr>
          <w:lang w:eastAsia="en-GB"/>
        </w:rPr>
        <w:fldChar w:fldCharType="end"/>
      </w:r>
      <w:ins w:id="655" w:author="Carl Ollvik Aasa" w:date="2021-08-04T12:46:00Z">
        <w:r w:rsidR="0064790A">
          <w:rPr>
            <w:lang w:eastAsia="en-GB"/>
          </w:rPr>
          <w:t xml:space="preserve"> </w:t>
        </w:r>
      </w:ins>
      <w:r w:rsidR="0064790A">
        <w:rPr>
          <w:lang w:eastAsia="en-GB"/>
        </w:rPr>
        <w:fldChar w:fldCharType="begin"/>
      </w:r>
      <w:r w:rsidR="0064790A">
        <w:rPr>
          <w:lang w:eastAsia="en-GB"/>
        </w:rPr>
        <w:instrText xml:space="preserve"> ADDIN ZOTERO_ITEM CSL_CITATION {"citationID":"TYQcso1X","properties":{"formattedCitation":"(9)","plainCitation":"(9)","noteIndex":0},"citationItems":[{"id":342,"uris":["http://zotero.org/users/7999176/items/TL3KGA2B"],"uri":["http://zotero.org/users/7999176/items/TL3KGA2B"],"itemData":{"id":342,"type":"paper-conference","abstract":"We propose an approach for named entity recognition in medical data, using a character-based deep bidirectional recurrent neural network. Such models can learn features and patterns based on the character sequence, and are not limited to a fixed vocabulary. This makes them very well suited for the NER task in the medical domain. Our experimental evaluation shows promising results, with a 60% improvement in F 1 score over the baseline, and our system generalizes well between different datasets.","container-title":"Proceedings of the Fifth Workshop on Building and Evaluating Resources for Biomedical Text Mining (BioTxtM2016)","event-place":"Osaka, Japan","page":"30–39","publisher":"The COLING 2016 Organizing Committee","publisher-place":"Osaka, Japan","source":"ACLWeb","title":"Named Entity Recognition in Swedish Health Records with Character-Based Deep Bidirectional LSTMs","URL":"https://aclanthology.org/W16-5104","author":[{"family":"Almgren","given":"Simon"},{"family":"Pavlov","given":"Sean"},{"family":"Mogren","given":"Olof"}],"accessed":{"date-parts":[["2021",8,3]]},"issued":{"date-parts":[["2016",12]]}}}],"schema":"https://github.com/citation-style-language/schema/raw/master/csl-citation.json"} </w:instrText>
      </w:r>
      <w:r w:rsidR="0064790A">
        <w:rPr>
          <w:lang w:eastAsia="en-GB"/>
        </w:rPr>
        <w:fldChar w:fldCharType="separate"/>
      </w:r>
      <w:r w:rsidR="0064790A" w:rsidRPr="0064790A">
        <w:t>(9)</w:t>
      </w:r>
      <w:r w:rsidR="0064790A">
        <w:rPr>
          <w:lang w:eastAsia="en-GB"/>
        </w:rPr>
        <w:fldChar w:fldCharType="end"/>
      </w:r>
      <w:ins w:id="656" w:author="Carl Ollvik Aasa" w:date="2021-08-04T12:48:00Z">
        <w:r w:rsidR="00A45F97">
          <w:rPr>
            <w:lang w:eastAsia="en-GB"/>
          </w:rPr>
          <w:t xml:space="preserve"> </w:t>
        </w:r>
      </w:ins>
      <w:r w:rsidR="004C62C8">
        <w:rPr>
          <w:lang w:eastAsia="en-GB"/>
        </w:rPr>
        <w:fldChar w:fldCharType="begin"/>
      </w:r>
      <w:r w:rsidR="004C62C8">
        <w:rPr>
          <w:lang w:eastAsia="en-GB"/>
        </w:rPr>
        <w:instrText xml:space="preserve"> ADDIN ZOTERO_ITEM CSL_CITATION {"citationID":"B9V8Va2h","properties":{"formattedCitation":"(15)","plainCitation":"(15)","noteIndex":0},"citationItems":[{"id":279,"uris":["http://zotero.org/users/7999176/items/2K4ZUKF2"],"uri":["http://zotero.org/users/7999176/items/2K4ZUKF2"],"itemData":{"id":279,"type":"article-journal","abstract":"This study describes a rule-based pseudonymisation system for Swedish clinical text and its evaluation. The pseudonymisation system replaces already tagged Protected Health Information (PHI) with realistic surrogates. There are eight types of manually annotated PHIs in the electronic patient records; personal first and last names, phone numbers, locations, dates, ages and healthcare units. Two evaluators, both computer scientists, one junior and one senior, evaluated whether a set of 98 electronic patients records where pseudonymised or not. Only 3.5 percent of the records were correctly judged as pseudonymised and 1.5 percent of the real ones were wrongly judged as pseudo, giving that in average 91 percent of the pseudonymised records were judged as real.","ISSN":"1650-3686 (print), 1650-3740 (online)","language":"en","source":"ep.liu.se","title":"Pseudonymisation of Swedish Electronic Patient Records Using a Rule-Based Approach","URL":"https://ep.liu.se/en/conference-article.aspx?series=ecp&amp;issue=166&amp;Article_No=3","author":[{"family":"Dalianis","given":"Hercules"}],"accessed":{"date-parts":[["2021",6,7]]},"issued":{"date-parts":[["2019",9,30]]}}}],"schema":"https://github.com/citation-style-language/schema/raw/master/csl-citation.json"} </w:instrText>
      </w:r>
      <w:r w:rsidR="004C62C8">
        <w:rPr>
          <w:lang w:eastAsia="en-GB"/>
        </w:rPr>
        <w:fldChar w:fldCharType="separate"/>
      </w:r>
      <w:r w:rsidR="004C62C8" w:rsidRPr="004C62C8">
        <w:t>(15)</w:t>
      </w:r>
      <w:r w:rsidR="004C62C8">
        <w:rPr>
          <w:lang w:eastAsia="en-GB"/>
        </w:rPr>
        <w:fldChar w:fldCharType="end"/>
      </w:r>
      <w:ins w:id="657" w:author="Carl Ollvik Aasa" w:date="2021-08-04T12:20:00Z">
        <w:r>
          <w:rPr>
            <w:lang w:eastAsia="en-GB"/>
          </w:rPr>
          <w:t xml:space="preserve"> However</w:t>
        </w:r>
      </w:ins>
      <w:ins w:id="658" w:author="Carl Ollvik Aasa" w:date="2021-08-04T12:42:00Z">
        <w:r w:rsidR="00205EC0">
          <w:rPr>
            <w:lang w:eastAsia="en-GB"/>
          </w:rPr>
          <w:t xml:space="preserve"> a great deal of the rich information in EHRs </w:t>
        </w:r>
      </w:ins>
      <w:ins w:id="659" w:author="Carl Ollvik Aasa" w:date="2021-08-04T14:25:00Z">
        <w:r w:rsidR="000A32CB">
          <w:rPr>
            <w:lang w:eastAsia="en-GB"/>
          </w:rPr>
          <w:t xml:space="preserve">are </w:t>
        </w:r>
      </w:ins>
      <w:ins w:id="660" w:author="Carl Ollvik Aasa" w:date="2021-08-04T12:20:00Z">
        <w:r>
          <w:rPr>
            <w:lang w:eastAsia="en-GB"/>
          </w:rPr>
          <w:t>symptoms</w:t>
        </w:r>
      </w:ins>
      <w:ins w:id="661" w:author="Carl Ollvik Aasa" w:date="2021-08-04T14:25:00Z">
        <w:r w:rsidR="008A15F4">
          <w:rPr>
            <w:lang w:eastAsia="en-GB"/>
          </w:rPr>
          <w:t xml:space="preserve">, that is the  subjective </w:t>
        </w:r>
      </w:ins>
      <w:ins w:id="662" w:author="Carl Ollvik Aasa" w:date="2021-08-04T14:26:00Z">
        <w:r w:rsidR="00555520">
          <w:rPr>
            <w:lang w:eastAsia="en-GB"/>
          </w:rPr>
          <w:t xml:space="preserve">indications of disease </w:t>
        </w:r>
      </w:ins>
      <w:ins w:id="663" w:author="Carl Ollvik Aasa" w:date="2021-08-04T14:25:00Z">
        <w:r w:rsidR="008A15F4">
          <w:rPr>
            <w:lang w:eastAsia="en-GB"/>
          </w:rPr>
          <w:t>experience</w:t>
        </w:r>
      </w:ins>
      <w:ins w:id="664" w:author="Carl Ollvik Aasa" w:date="2021-08-04T14:26:00Z">
        <w:r w:rsidR="00555520">
          <w:rPr>
            <w:lang w:eastAsia="en-GB"/>
          </w:rPr>
          <w:t xml:space="preserve">d by patients and </w:t>
        </w:r>
      </w:ins>
      <w:ins w:id="665" w:author="Carl Ollvik Aasa" w:date="2021-08-04T14:27:00Z">
        <w:r w:rsidR="001C0A79">
          <w:rPr>
            <w:lang w:eastAsia="en-GB"/>
          </w:rPr>
          <w:t xml:space="preserve">signs which are objective </w:t>
        </w:r>
      </w:ins>
      <w:ins w:id="666" w:author="Carl Ollvik Aasa" w:date="2021-08-04T12:20:00Z">
        <w:r>
          <w:rPr>
            <w:lang w:eastAsia="en-GB"/>
          </w:rPr>
          <w:t xml:space="preserve">findings </w:t>
        </w:r>
      </w:ins>
      <w:ins w:id="667" w:author="Carl Ollvik Aasa" w:date="2021-08-04T14:27:00Z">
        <w:r w:rsidR="00D526EC">
          <w:rPr>
            <w:lang w:eastAsia="en-GB"/>
          </w:rPr>
          <w:t>that can be made by e</w:t>
        </w:r>
      </w:ins>
      <w:ins w:id="668" w:author="Carl Ollvik Aasa" w:date="2021-08-04T14:28:00Z">
        <w:r w:rsidR="00D526EC">
          <w:rPr>
            <w:lang w:eastAsia="en-GB"/>
          </w:rPr>
          <w:t xml:space="preserve">xamination </w:t>
        </w:r>
        <w:r w:rsidR="00A77162">
          <w:rPr>
            <w:lang w:eastAsia="en-GB"/>
          </w:rPr>
          <w:t xml:space="preserve">or measurement </w:t>
        </w:r>
        <w:r w:rsidR="006A7F72">
          <w:rPr>
            <w:lang w:eastAsia="en-GB"/>
          </w:rPr>
          <w:t>by healthcare personnel.</w:t>
        </w:r>
      </w:ins>
      <w:ins w:id="669" w:author="Carl Ollvik Aasa" w:date="2021-08-04T14:35:00Z">
        <w:r w:rsidR="00DA7D90">
          <w:rPr>
            <w:lang w:eastAsia="en-GB"/>
          </w:rPr>
          <w:t xml:space="preserve"> A 2019</w:t>
        </w:r>
        <w:r w:rsidR="00DA7D90" w:rsidRPr="00DA7D90">
          <w:rPr>
            <w:vertAlign w:val="superscript"/>
            <w:lang w:eastAsia="en-GB"/>
            <w:rPrChange w:id="670" w:author="Carl Ollvik Aasa" w:date="2021-08-04T14:35:00Z">
              <w:rPr>
                <w:lang w:eastAsia="en-GB"/>
              </w:rPr>
            </w:rPrChange>
          </w:rPr>
          <w:t>th</w:t>
        </w:r>
        <w:r w:rsidR="00DA7D90">
          <w:rPr>
            <w:lang w:eastAsia="en-GB"/>
          </w:rPr>
          <w:t xml:space="preserve"> </w:t>
        </w:r>
      </w:ins>
      <w:ins w:id="671" w:author="Carl Ollvik Aasa" w:date="2021-08-04T14:36:00Z">
        <w:r w:rsidR="001204D1">
          <w:rPr>
            <w:lang w:eastAsia="en-GB"/>
          </w:rPr>
          <w:t xml:space="preserve">systematic </w:t>
        </w:r>
      </w:ins>
      <w:ins w:id="672" w:author="Carl Ollvik Aasa" w:date="2021-08-04T14:35:00Z">
        <w:r w:rsidR="00DA7D90">
          <w:rPr>
            <w:lang w:eastAsia="en-GB"/>
          </w:rPr>
          <w:t xml:space="preserve">review </w:t>
        </w:r>
      </w:ins>
      <w:ins w:id="673" w:author="Carl Ollvik Aasa" w:date="2021-08-04T14:36:00Z">
        <w:r w:rsidR="00DA7D90">
          <w:rPr>
            <w:lang w:eastAsia="en-GB"/>
          </w:rPr>
          <w:t xml:space="preserve">of </w:t>
        </w:r>
        <w:r w:rsidR="001204D1">
          <w:rPr>
            <w:lang w:eastAsia="en-GB"/>
          </w:rPr>
          <w:t xml:space="preserve">NLP in healthcare by </w:t>
        </w:r>
        <w:proofErr w:type="spellStart"/>
        <w:r w:rsidR="001204D1">
          <w:rPr>
            <w:lang w:eastAsia="en-GB"/>
          </w:rPr>
          <w:t>Koleck</w:t>
        </w:r>
        <w:proofErr w:type="spellEnd"/>
        <w:r w:rsidR="001204D1">
          <w:rPr>
            <w:lang w:eastAsia="en-GB"/>
          </w:rPr>
          <w:t xml:space="preserve"> et al</w:t>
        </w:r>
      </w:ins>
      <w:ins w:id="674" w:author="Carl Ollvik Aasa" w:date="2021-08-04T14:38:00Z">
        <w:r w:rsidR="002A0BA1">
          <w:rPr>
            <w:lang w:eastAsia="en-GB"/>
          </w:rPr>
          <w:t xml:space="preserve"> </w:t>
        </w:r>
      </w:ins>
      <w:r w:rsidR="00862F49">
        <w:rPr>
          <w:lang w:eastAsia="en-GB"/>
        </w:rPr>
        <w:fldChar w:fldCharType="begin"/>
      </w:r>
      <w:r w:rsidR="00862F49">
        <w:rPr>
          <w:lang w:eastAsia="en-GB"/>
        </w:rPr>
        <w:instrText xml:space="preserve"> ADDIN ZOTERO_ITEM CSL_CITATION {"citationID":"hU4gWGiq","properties":{"formattedCitation":"(2)","plainCitation":"(2)","noteIndex":0},"citationItems":[{"id":317,"uris":["http://zotero.org/users/7999176/items/JZQQJU4Q"],"uri":["http://zotero.org/users/7999176/items/JZQQJU4Q"],"itemData":{"id":317,"type":"article-journal","abstract":"OBJECTIVE: Natural language processing (NLP) of symptoms from electronic health records (EHRs) could contribute to the advancement of symptom science. We aim to synthesize the literature on the use of NLP to process or analyze symptom information documented in EHR free-text narratives.\nMATERIALS AND METHODS: Our search of 1964 records from PubMed and EMBASE was narrowed to 27 eligible articles. Data related to the purpose, free-text corpus, patients, symptoms, NLP methodology, evaluation metrics, and quality indicators were extracted for each study.\nRESULTS: Symptom-related information was presented as a primary outcome in 14 studies. EHR narratives represented various inpatient and outpatient clinical specialties, with general, cardiology, and mental health occurring most frequently. Studies encompassed a wide variety of symptoms, including shortness of breath, pain, nausea, dizziness, disturbed sleep, constipation, and depressed mood. NLP approaches included previously developed NLP tools, classification methods, and manually curated rule-based processing. Only one-third (n</w:instrText>
      </w:r>
      <w:r w:rsidR="00862F49">
        <w:rPr>
          <w:rFonts w:ascii="Times New Roman" w:hAnsi="Times New Roman"/>
          <w:lang w:eastAsia="en-GB"/>
        </w:rPr>
        <w:instrText> </w:instrText>
      </w:r>
      <w:r w:rsidR="00862F49">
        <w:rPr>
          <w:lang w:eastAsia="en-GB"/>
        </w:rPr>
        <w:instrText>=</w:instrText>
      </w:r>
      <w:r w:rsidR="00862F49">
        <w:rPr>
          <w:rFonts w:ascii="Times New Roman" w:hAnsi="Times New Roman"/>
          <w:lang w:eastAsia="en-GB"/>
        </w:rPr>
        <w:instrText> </w:instrText>
      </w:r>
      <w:r w:rsidR="00862F49">
        <w:rPr>
          <w:lang w:eastAsia="en-GB"/>
        </w:rPr>
        <w:instrText xml:space="preserve">9) of studies reported patient demographic characteristics.\nDISCUSSION: NLP is used to extract information from EHR free-text narratives written by a variety of healthcare providers on an expansive range of symptoms across diverse clinical specialties. The current focus of this field is on the development of methods to extract symptom information and the use of symptom information for disease classification tasks rather than the examination of symptoms themselves.\nCONCLUSION: Future NLP studies should concentrate on the investigation of symptoms and symptom documentation in EHR free-text narratives. Efforts should be undertaken to examine patient characteristics and make symptom-related NLP algorithms or pipelines and vocabularies openly available.","container-title":"Journal of the American Medical Informatics Association: JAMIA","DOI":"10/ggwwss","ISSN":"1527-974X","issue":"4","journalAbbreviation":"J Am Med Inform Assoc","language":"eng","note":"63 citations (Semantic Scholar/DOI) [2021-08-03]\nPMID: 30726935\nPMCID: PMC6657282","page":"364-379","source":"PubMed","title":"Natural language processing of symptoms documented in free-text narratives of electronic health records: a systematic review","title-short":"Natural language processing of symptoms documented in free-text narratives of electronic health records","volume":"26","author":[{"family":"Koleck","given":"Theresa A."},{"family":"Dreisbach","given":"Caitlin"},{"family":"Bourne","given":"Philip E."},{"family":"Bakken","given":"Suzanne"}],"issued":{"date-parts":[["2019",4,1]]}}}],"schema":"https://github.com/citation-style-language/schema/raw/master/csl-citation.json"} </w:instrText>
      </w:r>
      <w:r w:rsidR="00862F49">
        <w:rPr>
          <w:lang w:eastAsia="en-GB"/>
        </w:rPr>
        <w:fldChar w:fldCharType="separate"/>
      </w:r>
      <w:r w:rsidR="00862F49" w:rsidRPr="00862F49">
        <w:t>(2)</w:t>
      </w:r>
      <w:r w:rsidR="00862F49">
        <w:rPr>
          <w:lang w:eastAsia="en-GB"/>
        </w:rPr>
        <w:fldChar w:fldCharType="end"/>
      </w:r>
      <w:ins w:id="675" w:author="Carl Ollvik Aasa" w:date="2021-08-04T14:36:00Z">
        <w:r w:rsidR="001204D1">
          <w:rPr>
            <w:lang w:eastAsia="en-GB"/>
          </w:rPr>
          <w:t xml:space="preserve"> found that </w:t>
        </w:r>
        <w:r w:rsidR="004B0C76">
          <w:rPr>
            <w:lang w:eastAsia="en-GB"/>
          </w:rPr>
          <w:t>symptom information was presented as a primary out</w:t>
        </w:r>
      </w:ins>
      <w:ins w:id="676" w:author="Carl Ollvik Aasa" w:date="2021-08-04T14:37:00Z">
        <w:r w:rsidR="004B0C76">
          <w:rPr>
            <w:lang w:eastAsia="en-GB"/>
          </w:rPr>
          <w:t xml:space="preserve">come in only half of studies </w:t>
        </w:r>
        <w:r w:rsidR="007C237E">
          <w:rPr>
            <w:lang w:eastAsia="en-GB"/>
          </w:rPr>
          <w:t xml:space="preserve">and about a third of studies </w:t>
        </w:r>
        <w:r w:rsidR="002A0BA1">
          <w:rPr>
            <w:lang w:eastAsia="en-GB"/>
          </w:rPr>
          <w:t>using symp</w:t>
        </w:r>
      </w:ins>
      <w:ins w:id="677" w:author="Carl Ollvik Aasa" w:date="2021-08-04T14:38:00Z">
        <w:r w:rsidR="002A0BA1">
          <w:rPr>
            <w:lang w:eastAsia="en-GB"/>
          </w:rPr>
          <w:t xml:space="preserve">tom as just a means of classifying disease. </w:t>
        </w:r>
        <w:r w:rsidR="00862F49">
          <w:rPr>
            <w:lang w:eastAsia="en-GB"/>
          </w:rPr>
          <w:t xml:space="preserve">The sheer volume of data available on symptoms and findings </w:t>
        </w:r>
      </w:ins>
      <w:ins w:id="678" w:author="Carl Ollvik Aasa" w:date="2021-08-04T14:39:00Z">
        <w:r w:rsidR="00862F49">
          <w:rPr>
            <w:lang w:eastAsia="en-GB"/>
          </w:rPr>
          <w:t xml:space="preserve">through EHRs </w:t>
        </w:r>
      </w:ins>
      <w:ins w:id="679" w:author="Carl Ollvik Aasa" w:date="2021-08-04T14:38:00Z">
        <w:r w:rsidR="00862F49">
          <w:rPr>
            <w:lang w:eastAsia="en-GB"/>
          </w:rPr>
          <w:t>offers a major opportunity for improving symptom assessment</w:t>
        </w:r>
      </w:ins>
      <w:ins w:id="680" w:author="Carl Ollvik Aasa" w:date="2021-08-04T14:41:00Z">
        <w:r w:rsidR="00A61D94">
          <w:rPr>
            <w:lang w:eastAsia="en-GB"/>
          </w:rPr>
          <w:t xml:space="preserve"> and management</w:t>
        </w:r>
      </w:ins>
      <w:ins w:id="681" w:author="Carl Ollvik Aasa" w:date="2021-08-04T14:38:00Z">
        <w:r w:rsidR="00862F49">
          <w:rPr>
            <w:lang w:eastAsia="en-GB"/>
          </w:rPr>
          <w:t>,</w:t>
        </w:r>
      </w:ins>
      <w:ins w:id="682" w:author="Carl Ollvik Aasa" w:date="2021-08-04T14:41:00Z">
        <w:r w:rsidR="00A61D94">
          <w:rPr>
            <w:lang w:eastAsia="en-GB"/>
          </w:rPr>
          <w:t xml:space="preserve"> patient </w:t>
        </w:r>
        <w:r w:rsidR="00601F2B">
          <w:rPr>
            <w:lang w:eastAsia="en-GB"/>
          </w:rPr>
          <w:t xml:space="preserve">quality of </w:t>
        </w:r>
        <w:r w:rsidR="00A61D94">
          <w:rPr>
            <w:lang w:eastAsia="en-GB"/>
          </w:rPr>
          <w:t>life,</w:t>
        </w:r>
      </w:ins>
      <w:ins w:id="683" w:author="Carl Ollvik Aasa" w:date="2021-08-04T14:38:00Z">
        <w:r w:rsidR="00862F49">
          <w:rPr>
            <w:lang w:eastAsia="en-GB"/>
          </w:rPr>
          <w:t xml:space="preserve"> disease categorization and </w:t>
        </w:r>
      </w:ins>
      <w:ins w:id="684" w:author="Carl Ollvik Aasa" w:date="2021-08-04T14:41:00Z">
        <w:r w:rsidR="00601F2B">
          <w:rPr>
            <w:lang w:eastAsia="en-GB"/>
          </w:rPr>
          <w:t xml:space="preserve">developing NLP </w:t>
        </w:r>
      </w:ins>
      <w:ins w:id="685" w:author="Carl Ollvik Aasa" w:date="2021-08-04T14:42:00Z">
        <w:r w:rsidR="0003551A">
          <w:rPr>
            <w:lang w:eastAsia="en-GB"/>
          </w:rPr>
          <w:t xml:space="preserve">for </w:t>
        </w:r>
      </w:ins>
      <w:ins w:id="686" w:author="Carl Ollvik Aasa" w:date="2021-08-04T14:41:00Z">
        <w:r w:rsidR="0003551A">
          <w:rPr>
            <w:lang w:eastAsia="en-GB"/>
          </w:rPr>
          <w:t>sympto</w:t>
        </w:r>
      </w:ins>
      <w:ins w:id="687" w:author="Carl Ollvik Aasa" w:date="2021-08-04T14:42:00Z">
        <w:r w:rsidR="0003551A">
          <w:rPr>
            <w:lang w:eastAsia="en-GB"/>
          </w:rPr>
          <w:t xml:space="preserve">ms and signs is an important </w:t>
        </w:r>
        <w:r w:rsidR="00043EB2">
          <w:rPr>
            <w:lang w:eastAsia="en-GB"/>
          </w:rPr>
          <w:t xml:space="preserve">step in improving healthcare. </w:t>
        </w:r>
        <w:r w:rsidR="0003551A">
          <w:rPr>
            <w:lang w:eastAsia="en-GB"/>
          </w:rPr>
          <w:t xml:space="preserve"> </w:t>
        </w:r>
      </w:ins>
    </w:p>
    <w:p w14:paraId="0324F1AB" w14:textId="68495EB1" w:rsidR="00297C97" w:rsidRPr="008D672E" w:rsidDel="0090402D" w:rsidRDefault="00B05328">
      <w:pPr>
        <w:pStyle w:val="FirstParagraph"/>
        <w:rPr>
          <w:del w:id="688" w:author="Carl Ollvik Aasa" w:date="2021-08-03T12:45:00Z"/>
          <w:rPrChange w:id="689" w:author="Carl Ollvik Aasa" w:date="2021-08-05T14:04:00Z">
            <w:rPr>
              <w:del w:id="690" w:author="Carl Ollvik Aasa" w:date="2021-08-03T12:45:00Z"/>
              <w:rFonts w:eastAsia="AdvGulliv-R"/>
            </w:rPr>
          </w:rPrChange>
        </w:rPr>
        <w:pPrChange w:id="691" w:author="Carl Ollvik Aasa" w:date="2021-08-05T14:04:00Z">
          <w:pPr>
            <w:pStyle w:val="Paragraph0"/>
          </w:pPr>
        </w:pPrChange>
      </w:pPr>
      <w:del w:id="692" w:author="Carl Ollvik Aasa" w:date="2021-08-03T16:09:00Z">
        <w:r w:rsidDel="00200349">
          <w:rPr>
            <w:rFonts w:eastAsia="AdvGulliv-R"/>
          </w:rPr>
          <w:fldChar w:fldCharType="begin"/>
        </w:r>
        <w:r w:rsidDel="00200349">
          <w:rPr>
            <w:rFonts w:eastAsia="AdvGulliv-R"/>
          </w:rPr>
          <w:delInstrText xml:space="preserve"> ADDIN ZOTERO_ITEM CSL_CITATION {"citationID":"h5qfIj1T","properties":{"formattedCitation":"(15)","plainCitation":"(15)","noteIndex":0},"citationItems":[{"id":349,"uris":["http://zotero.org/users/7999176/items/M2HR847V"],"uri":["http://zotero.org/users/7999176/items/M2HR847V"],"itemData":{"id":349,"type":"webpage","container-title":"Socialstyrelsen","language":"sv","title":"Klassifikationen ICD-10","URL":"https://www.socialstyrelsen.se/utveckla-verksamhet/e-halsa/klassificering-och-koder/icd-10/","accessed":{"date-parts":[["2021",8,3]]}}}],"schema":"https://github.com/citation-style-language/schema/raw/master/csl-citation.json"} </w:delInstrText>
        </w:r>
        <w:r w:rsidDel="00200349">
          <w:rPr>
            <w:rFonts w:eastAsia="AdvGulliv-R"/>
          </w:rPr>
          <w:fldChar w:fldCharType="separate"/>
        </w:r>
        <w:r w:rsidRPr="00B05328" w:rsidDel="00200349">
          <w:delText>(15)</w:delText>
        </w:r>
        <w:r w:rsidDel="00200349">
          <w:rPr>
            <w:rFonts w:eastAsia="AdvGulliv-R"/>
          </w:rPr>
          <w:fldChar w:fldCharType="end"/>
        </w:r>
      </w:del>
      <w:ins w:id="693" w:author="Carl Ollvik Aasa" w:date="2021-08-03T16:06:00Z">
        <w:r w:rsidR="00A91E1F">
          <w:rPr>
            <w:rFonts w:eastAsia="AdvGulliv-R"/>
          </w:rPr>
          <w:t xml:space="preserve">The tenth edition </w:t>
        </w:r>
      </w:ins>
      <w:ins w:id="694" w:author="Carl Ollvik Aasa" w:date="2021-08-03T16:09:00Z">
        <w:r w:rsidR="00200349">
          <w:rPr>
            <w:rFonts w:eastAsia="AdvGulliv-R"/>
          </w:rPr>
          <w:t xml:space="preserve">of ICD </w:t>
        </w:r>
      </w:ins>
      <w:ins w:id="695" w:author="Carl Ollvik Aasa" w:date="2021-08-03T16:06:00Z">
        <w:r w:rsidR="00A91E1F">
          <w:rPr>
            <w:rFonts w:eastAsia="AdvGulliv-R"/>
          </w:rPr>
          <w:t>adds major changes to the previous 9</w:t>
        </w:r>
        <w:r w:rsidR="00A91E1F" w:rsidRPr="00A91E1F">
          <w:rPr>
            <w:rFonts w:eastAsia="AdvGulliv-R"/>
            <w:vertAlign w:val="superscript"/>
            <w:rPrChange w:id="696" w:author="Carl Ollvik Aasa" w:date="2021-08-03T16:06:00Z">
              <w:rPr>
                <w:rFonts w:eastAsia="AdvGulliv-R"/>
              </w:rPr>
            </w:rPrChange>
          </w:rPr>
          <w:t>th</w:t>
        </w:r>
        <w:r w:rsidR="00A91E1F">
          <w:rPr>
            <w:rFonts w:eastAsia="AdvGulliv-R"/>
          </w:rPr>
          <w:t xml:space="preserve"> </w:t>
        </w:r>
      </w:ins>
      <w:ins w:id="697" w:author="Carl Ollvik Aasa" w:date="2021-08-03T16:07:00Z">
        <w:r w:rsidR="00B575FA">
          <w:rPr>
            <w:rFonts w:eastAsia="AdvGulliv-R"/>
          </w:rPr>
          <w:t>ed</w:t>
        </w:r>
      </w:ins>
      <w:ins w:id="698" w:author="Carl Ollvik Aasa" w:date="2021-08-03T16:08:00Z">
        <w:r w:rsidR="00B575FA">
          <w:rPr>
            <w:rFonts w:eastAsia="AdvGulliv-R"/>
          </w:rPr>
          <w:t>i</w:t>
        </w:r>
      </w:ins>
      <w:ins w:id="699" w:author="Carl Ollvik Aasa" w:date="2021-08-03T16:09:00Z">
        <w:r w:rsidR="00200349">
          <w:rPr>
            <w:rFonts w:eastAsia="AdvGulliv-R"/>
          </w:rPr>
          <w:t>tion</w:t>
        </w:r>
      </w:ins>
      <w:ins w:id="700" w:author="Carl Ollvik Aasa" w:date="2021-08-03T21:39:00Z">
        <w:r w:rsidR="00CC13EE">
          <w:rPr>
            <w:rFonts w:eastAsia="AdvGulliv-R"/>
          </w:rPr>
          <w:t>, from which ICD-9-CM is based</w:t>
        </w:r>
      </w:ins>
      <w:ins w:id="701" w:author="Carl Ollvik Aasa" w:date="2021-08-03T21:40:00Z">
        <w:r w:rsidR="00343342">
          <w:rPr>
            <w:rFonts w:eastAsia="AdvGulliv-R"/>
          </w:rPr>
          <w:t xml:space="preserve">, adding many new codes. </w:t>
        </w:r>
      </w:ins>
      <w:ins w:id="702" w:author="Carl Ollvik Aasa" w:date="2021-08-03T15:56:00Z">
        <w:r w:rsidR="00A561FD" w:rsidRPr="0043471B">
          <w:rPr>
            <w:rFonts w:eastAsiaTheme="minorHAnsi"/>
          </w:rPr>
          <w:t>ICD-10 is available in the six official languages of the World Health</w:t>
        </w:r>
        <w:r w:rsidR="00A561FD" w:rsidRPr="000A2129">
          <w:rPr>
            <w:rStyle w:val="BodyTextChar"/>
            <w:rFonts w:eastAsiaTheme="minorHAnsi"/>
          </w:rPr>
          <w:t xml:space="preserve"> Organization (WHO) and in 36 additional languages including Swedish (ICD-10</w:t>
        </w:r>
      </w:ins>
      <w:ins w:id="703" w:author="Carl Ollvik Aasa" w:date="2021-08-03T16:09:00Z">
        <w:r w:rsidR="001D7E08">
          <w:rPr>
            <w:rStyle w:val="BodyTextChar"/>
            <w:rFonts w:eastAsiaTheme="minorHAnsi"/>
          </w:rPr>
          <w:t>-</w:t>
        </w:r>
      </w:ins>
      <w:ins w:id="704" w:author="Carl Ollvik Aasa" w:date="2021-08-03T15:56:00Z">
        <w:r w:rsidR="00A561FD" w:rsidRPr="000A2129">
          <w:rPr>
            <w:rStyle w:val="BodyTextChar"/>
            <w:rFonts w:eastAsiaTheme="minorHAnsi"/>
          </w:rPr>
          <w:t>SE)</w:t>
        </w:r>
      </w:ins>
      <w:ins w:id="705" w:author="Carl Ollvik Aasa" w:date="2021-08-03T16:09:00Z">
        <w:r w:rsidR="00200349">
          <w:rPr>
            <w:rStyle w:val="BodyTextChar"/>
            <w:rFonts w:eastAsiaTheme="minorHAnsi"/>
          </w:rPr>
          <w:t>,</w:t>
        </w:r>
      </w:ins>
      <w:ins w:id="706" w:author="Carl Ollvik Aasa" w:date="2021-08-03T16:10:00Z">
        <w:r w:rsidR="00EC3221">
          <w:rPr>
            <w:rStyle w:val="BodyTextChar"/>
            <w:rFonts w:eastAsiaTheme="minorHAnsi"/>
          </w:rPr>
          <w:t xml:space="preserve"> which is used by </w:t>
        </w:r>
        <w:proofErr w:type="spellStart"/>
        <w:r w:rsidR="00EC3221">
          <w:rPr>
            <w:rStyle w:val="BodyTextChar"/>
            <w:rFonts w:eastAsiaTheme="minorHAnsi"/>
            <w:i/>
            <w:iCs/>
          </w:rPr>
          <w:t>Socialsytelsen</w:t>
        </w:r>
        <w:proofErr w:type="spellEnd"/>
        <w:r w:rsidR="00EC3221">
          <w:rPr>
            <w:rStyle w:val="BodyTextChar"/>
            <w:rFonts w:eastAsiaTheme="minorHAnsi"/>
            <w:i/>
            <w:iCs/>
          </w:rPr>
          <w:t xml:space="preserve"> </w:t>
        </w:r>
        <w:r w:rsidR="00EC3221">
          <w:rPr>
            <w:rStyle w:val="BodyTextChar"/>
            <w:rFonts w:eastAsiaTheme="minorHAnsi"/>
          </w:rPr>
          <w:t>and the Swedish health care system.</w:t>
        </w:r>
        <w:r w:rsidR="00200349">
          <w:rPr>
            <w:rFonts w:eastAsia="AdvGulliv-R"/>
          </w:rPr>
          <w:fldChar w:fldCharType="begin"/>
        </w:r>
      </w:ins>
      <w:r w:rsidR="004C62C8">
        <w:rPr>
          <w:rFonts w:eastAsia="AdvGulliv-R"/>
        </w:rPr>
        <w:instrText xml:space="preserve"> ADDIN ZOTERO_ITEM CSL_CITATION {"citationID":"h5qfIj1T","properties":{"formattedCitation":"(16)","plainCitation":"(16)","noteIndex":0},"citationItems":[{"id":207,"uris":["http://zotero.org/users/7999176/items/6CE86ZAB"],"uri":["http://zotero.org/users/7999176/items/6CE86ZAB"],"itemData":{"id":207,"type":"webpage","container-title":"Socialstyrelsen","language":"sv","title":"Klassifikationen ICD-10","URL":"https://www.socialstyrelsen.se/utveckla-verksamhet/e-halsa/klassificering-och-koder/icd-10/","accessed":{"date-parts":[["2021",6,1]]}}}],"schema":"https://github.com/citation-style-language/schema/raw/master/csl-citation.json"} </w:instrText>
      </w:r>
      <w:ins w:id="707" w:author="Carl Ollvik Aasa" w:date="2021-08-03T16:10:00Z">
        <w:r w:rsidR="00200349">
          <w:rPr>
            <w:rFonts w:eastAsia="AdvGulliv-R"/>
          </w:rPr>
          <w:fldChar w:fldCharType="separate"/>
        </w:r>
      </w:ins>
      <w:r w:rsidR="004C62C8" w:rsidRPr="004C62C8">
        <w:t>(16)</w:t>
      </w:r>
      <w:ins w:id="708" w:author="Carl Ollvik Aasa" w:date="2021-08-03T16:10:00Z">
        <w:r w:rsidR="00200349">
          <w:rPr>
            <w:rFonts w:eastAsia="AdvGulliv-R"/>
          </w:rPr>
          <w:fldChar w:fldCharType="end"/>
        </w:r>
      </w:ins>
      <w:ins w:id="709" w:author="Carl Ollvik Aasa" w:date="2021-08-03T15:56:00Z">
        <w:r w:rsidR="00A561FD" w:rsidRPr="000A2129">
          <w:rPr>
            <w:rStyle w:val="BodyTextChar"/>
            <w:rFonts w:eastAsia="FiraCode Nerd Font"/>
          </w:rPr>
          <w:fldChar w:fldCharType="begin"/>
        </w:r>
      </w:ins>
      <w:r w:rsidR="004C62C8">
        <w:rPr>
          <w:rStyle w:val="BodyTextChar"/>
          <w:rFonts w:eastAsia="FiraCode Nerd Font"/>
        </w:rPr>
        <w:instrText xml:space="preserve"> ADDIN ZOTERO_ITEM CSL_CITATION {"citationID":"9lqaXxq9","properties":{"formattedCitation":"(17)","plainCitation":"(17)","noteIndex":0},"citationItems":[{"id":164,"uris":["http://zotero.org/users/7999176/items/HT6ZXIZK"],"uri":["http://zotero.org/users/7999176/items/HT6ZXIZK"],"itemData":{"id":164,"type":"webpage","abstract":"International Classification of Diseases (ICD) Revision","language":"en","title":"Classification of Diseases (ICD)","URL":"https://www.who.int/standards/classifications/classification-of-diseases","accessed":{"date-parts":[["2021",6,1]]}}}],"schema":"https://github.com/citation-style-language/schema/raw/master/csl-citation.json"} </w:instrText>
      </w:r>
      <w:ins w:id="710" w:author="Carl Ollvik Aasa" w:date="2021-08-03T15:56:00Z">
        <w:r w:rsidR="00A561FD" w:rsidRPr="000A2129">
          <w:rPr>
            <w:rStyle w:val="BodyTextChar"/>
            <w:rFonts w:eastAsia="FiraCode Nerd Font"/>
          </w:rPr>
          <w:fldChar w:fldCharType="separate"/>
        </w:r>
      </w:ins>
      <w:r w:rsidR="004C62C8" w:rsidRPr="004C62C8">
        <w:t>(17)</w:t>
      </w:r>
      <w:ins w:id="711" w:author="Carl Ollvik Aasa" w:date="2021-08-03T15:56:00Z">
        <w:r w:rsidR="00A561FD" w:rsidRPr="000A2129">
          <w:rPr>
            <w:rStyle w:val="BodyTextChar"/>
            <w:rFonts w:eastAsia="FiraCode Nerd Font"/>
          </w:rPr>
          <w:fldChar w:fldCharType="end"/>
        </w:r>
        <w:r w:rsidR="00A561FD" w:rsidRPr="000A2129">
          <w:rPr>
            <w:rStyle w:val="BodyTextChar"/>
            <w:rFonts w:eastAsiaTheme="minorHAnsi"/>
          </w:rPr>
          <w:t xml:space="preserve"> </w:t>
        </w:r>
      </w:ins>
      <w:ins w:id="712" w:author="Carl Ollvik Aasa" w:date="2021-08-03T16:11:00Z">
        <w:r w:rsidR="003569A0">
          <w:rPr>
            <w:rStyle w:val="BodyTextChar"/>
            <w:rFonts w:eastAsia="FiraCode Nerd Font"/>
          </w:rPr>
          <w:t>It contains</w:t>
        </w:r>
      </w:ins>
      <w:ins w:id="713" w:author="Carl Ollvik Aasa" w:date="2021-08-03T15:56:00Z">
        <w:r w:rsidR="00A561FD" w:rsidRPr="000A2129">
          <w:rPr>
            <w:rStyle w:val="BodyTextChar"/>
            <w:rFonts w:eastAsia="FiraCode Nerd Font"/>
          </w:rPr>
          <w:t xml:space="preserve"> </w:t>
        </w:r>
      </w:ins>
      <w:ins w:id="714" w:author="Carl Ollvik Aasa" w:date="2021-08-03T16:11:00Z">
        <w:r w:rsidR="00A03820">
          <w:rPr>
            <w:rStyle w:val="BodyTextChar"/>
            <w:rFonts w:eastAsia="FiraCode Nerd Font"/>
          </w:rPr>
          <w:t xml:space="preserve">ca. </w:t>
        </w:r>
      </w:ins>
      <w:ins w:id="715" w:author="Carl Ollvik Aasa" w:date="2021-08-03T15:56:00Z">
        <w:r w:rsidR="00A561FD" w:rsidRPr="000A2129">
          <w:rPr>
            <w:rStyle w:val="BodyTextChar"/>
            <w:rFonts w:eastAsiaTheme="minorHAnsi"/>
          </w:rPr>
          <w:t>32,000 different diagnosis codes for diseases, symptoms, and findings</w:t>
        </w:r>
      </w:ins>
      <w:ins w:id="716" w:author="Carl Ollvik Aasa" w:date="2021-08-03T16:11:00Z">
        <w:r w:rsidR="00A03820">
          <w:rPr>
            <w:rStyle w:val="BodyTextChar"/>
            <w:rFonts w:eastAsiaTheme="minorHAnsi"/>
          </w:rPr>
          <w:t xml:space="preserve"> </w:t>
        </w:r>
      </w:ins>
      <w:ins w:id="717" w:author="Carl Ollvik Aasa" w:date="2021-08-03T16:09:00Z">
        <w:r w:rsidR="001D7E08">
          <w:rPr>
            <w:rFonts w:eastAsia="AdvGulliv-R"/>
          </w:rPr>
          <w:t xml:space="preserve">adding about twice </w:t>
        </w:r>
        <w:r w:rsidR="001D7E08" w:rsidRPr="003B60D8">
          <w:rPr>
            <w:rFonts w:eastAsia="AdvGulliv-R"/>
          </w:rPr>
          <w:t xml:space="preserve">as many categories </w:t>
        </w:r>
      </w:ins>
      <w:ins w:id="718" w:author="Carl Ollvik Aasa" w:date="2021-08-03T16:11:00Z">
        <w:r w:rsidR="00A03820" w:rsidRPr="003B60D8">
          <w:rPr>
            <w:rFonts w:eastAsia="AdvGulliv-R"/>
          </w:rPr>
          <w:t>as previous editions</w:t>
        </w:r>
      </w:ins>
      <w:ins w:id="719" w:author="Carl Ollvik Aasa" w:date="2021-08-04T13:00:00Z">
        <w:r w:rsidR="00905161" w:rsidRPr="003B60D8">
          <w:rPr>
            <w:rFonts w:eastAsia="AdvGulliv-R"/>
          </w:rPr>
          <w:t xml:space="preserve"> which makes </w:t>
        </w:r>
      </w:ins>
      <w:ins w:id="720" w:author="Carl Ollvik Aasa" w:date="2021-08-04T12:59:00Z">
        <w:r w:rsidR="001B1BB2" w:rsidRPr="003B60D8">
          <w:rPr>
            <w:rFonts w:eastAsia="AdvGulliv-R"/>
          </w:rPr>
          <w:t xml:space="preserve">evaluating </w:t>
        </w:r>
      </w:ins>
      <w:ins w:id="721" w:author="Carl Ollvik Aasa" w:date="2021-08-03T16:12:00Z">
        <w:r w:rsidR="00D80EAA" w:rsidRPr="003B60D8">
          <w:rPr>
            <w:rFonts w:eastAsia="AdvGulliv-R"/>
          </w:rPr>
          <w:t xml:space="preserve">the utility </w:t>
        </w:r>
      </w:ins>
      <w:ins w:id="722" w:author="Carl Ollvik Aasa" w:date="2021-08-03T16:13:00Z">
        <w:r w:rsidR="00B83708" w:rsidRPr="003B60D8">
          <w:rPr>
            <w:rFonts w:eastAsia="AdvGulliv-R"/>
          </w:rPr>
          <w:t xml:space="preserve">ICD-10-SE codes for automatic labeling of symptoms and findings </w:t>
        </w:r>
      </w:ins>
      <w:ins w:id="723" w:author="Carl Ollvik Aasa" w:date="2021-08-04T13:00:00Z">
        <w:r w:rsidR="00905161" w:rsidRPr="003B60D8">
          <w:rPr>
            <w:rFonts w:eastAsia="AdvGulliv-R"/>
          </w:rPr>
          <w:t>of interest</w:t>
        </w:r>
        <w:r w:rsidR="00905161">
          <w:rPr>
            <w:rFonts w:eastAsia="AdvGulliv-R"/>
          </w:rPr>
          <w:t xml:space="preserve">. </w:t>
        </w:r>
      </w:ins>
      <w:ins w:id="724" w:author="Carl Ollvik Aasa" w:date="2021-08-04T19:04:00Z">
        <w:r w:rsidR="0047698C">
          <w:rPr>
            <w:rFonts w:eastAsia="AdvGulliv-R"/>
          </w:rPr>
          <w:t xml:space="preserve">In 2012 </w:t>
        </w:r>
      </w:ins>
      <w:proofErr w:type="spellStart"/>
      <w:ins w:id="725" w:author="Carl Ollvik Aasa" w:date="2021-08-04T17:41:00Z">
        <w:r w:rsidR="00180E3D">
          <w:rPr>
            <w:rFonts w:eastAsia="AdvGulliv-R"/>
          </w:rPr>
          <w:t>Skeppsteadt</w:t>
        </w:r>
        <w:proofErr w:type="spellEnd"/>
        <w:r w:rsidR="00180E3D">
          <w:rPr>
            <w:rFonts w:eastAsia="AdvGulliv-R"/>
          </w:rPr>
          <w:t xml:space="preserve"> et al</w:t>
        </w:r>
        <w:r w:rsidR="00851C9C">
          <w:rPr>
            <w:rFonts w:eastAsia="AdvGulliv-R"/>
          </w:rPr>
          <w:t xml:space="preserve"> evaluated a multi-step preprocessing </w:t>
        </w:r>
      </w:ins>
      <w:ins w:id="726" w:author="Carl Ollvik Aasa" w:date="2021-08-04T19:07:00Z">
        <w:r w:rsidR="00054803">
          <w:rPr>
            <w:rFonts w:eastAsia="AdvGulliv-R"/>
          </w:rPr>
          <w:t>with several</w:t>
        </w:r>
      </w:ins>
      <w:ins w:id="727" w:author="Carl Ollvik Aasa" w:date="2021-08-04T19:01:00Z">
        <w:r w:rsidR="00AA337E">
          <w:rPr>
            <w:rFonts w:eastAsia="AdvGulliv-R"/>
          </w:rPr>
          <w:t xml:space="preserve"> </w:t>
        </w:r>
      </w:ins>
      <w:ins w:id="728" w:author="Carl Ollvik Aasa" w:date="2021-08-04T19:05:00Z">
        <w:r w:rsidR="008E0F38">
          <w:rPr>
            <w:rFonts w:eastAsia="AdvGulliv-R"/>
          </w:rPr>
          <w:t>terminology-based</w:t>
        </w:r>
      </w:ins>
      <w:ins w:id="729" w:author="Carl Ollvik Aasa" w:date="2021-08-04T19:01:00Z">
        <w:r w:rsidR="00AA337E">
          <w:rPr>
            <w:rFonts w:eastAsia="AdvGulliv-R"/>
          </w:rPr>
          <w:t xml:space="preserve"> </w:t>
        </w:r>
      </w:ins>
      <w:ins w:id="730" w:author="Carl Ollvik Aasa" w:date="2021-08-04T19:07:00Z">
        <w:r w:rsidR="00054803">
          <w:rPr>
            <w:rFonts w:eastAsia="AdvGulliv-R"/>
          </w:rPr>
          <w:t>systems</w:t>
        </w:r>
      </w:ins>
      <w:ins w:id="731" w:author="Carl Ollvik Aasa" w:date="2021-08-04T19:01:00Z">
        <w:r w:rsidR="00AA337E">
          <w:rPr>
            <w:rFonts w:eastAsia="AdvGulliv-R"/>
          </w:rPr>
          <w:t xml:space="preserve"> </w:t>
        </w:r>
      </w:ins>
      <w:ins w:id="732" w:author="Carl Ollvik Aasa" w:date="2021-08-04T19:08:00Z">
        <w:r w:rsidR="006F0EDB">
          <w:rPr>
            <w:rFonts w:eastAsia="AdvGulliv-R"/>
          </w:rPr>
          <w:t xml:space="preserve">with the primary aim of matching </w:t>
        </w:r>
      </w:ins>
      <w:ins w:id="733" w:author="Carl Ollvik Aasa" w:date="2021-08-04T19:01:00Z">
        <w:r w:rsidR="00AA337E">
          <w:rPr>
            <w:rFonts w:eastAsia="AdvGulliv-R"/>
          </w:rPr>
          <w:t>of disease mentions</w:t>
        </w:r>
      </w:ins>
      <w:ins w:id="734" w:author="Carl Ollvik Aasa" w:date="2021-08-04T19:09:00Z">
        <w:r w:rsidR="00CB4751">
          <w:rPr>
            <w:rFonts w:eastAsia="AdvGulliv-R"/>
          </w:rPr>
          <w:t xml:space="preserve"> in </w:t>
        </w:r>
      </w:ins>
      <w:ins w:id="735" w:author="Carl Ollvik Aasa" w:date="2021-08-04T19:11:00Z">
        <w:r w:rsidR="00DB1151">
          <w:rPr>
            <w:rFonts w:eastAsia="AdvGulliv-R"/>
          </w:rPr>
          <w:t>clinical</w:t>
        </w:r>
      </w:ins>
      <w:ins w:id="736" w:author="Carl Ollvik Aasa" w:date="2021-08-04T19:09:00Z">
        <w:r w:rsidR="00CB4751">
          <w:rPr>
            <w:rFonts w:eastAsia="AdvGulliv-R"/>
          </w:rPr>
          <w:t xml:space="preserve"> notes from a Swedish emergency unit</w:t>
        </w:r>
      </w:ins>
      <w:ins w:id="737" w:author="Carl Ollvik Aasa" w:date="2021-08-04T19:06:00Z">
        <w:r w:rsidR="00CB434D">
          <w:rPr>
            <w:rFonts w:eastAsia="AdvGulliv-R"/>
          </w:rPr>
          <w:t xml:space="preserve">. </w:t>
        </w:r>
        <w:r w:rsidR="00CB434D" w:rsidRPr="006F0EDB">
          <w:rPr>
            <w:rFonts w:eastAsia="AdvGulliv-R"/>
            <w:lang w:val="en-GB"/>
            <w:rPrChange w:id="738" w:author="Carl Ollvik Aasa" w:date="2021-08-04T19:08:00Z">
              <w:rPr>
                <w:rFonts w:eastAsia="AdvGulliv-R"/>
              </w:rPr>
            </w:rPrChange>
          </w:rPr>
          <w:t>T</w:t>
        </w:r>
      </w:ins>
      <w:ins w:id="739" w:author="Carl Ollvik Aasa" w:date="2021-08-04T19:03:00Z">
        <w:r w:rsidR="00791CF0" w:rsidRPr="006F0EDB">
          <w:rPr>
            <w:rFonts w:eastAsia="AdvGulliv-R"/>
            <w:lang w:val="en-GB"/>
            <w:rPrChange w:id="740" w:author="Carl Ollvik Aasa" w:date="2021-08-04T19:08:00Z">
              <w:rPr>
                <w:rFonts w:eastAsia="AdvGulliv-R"/>
              </w:rPr>
            </w:rPrChange>
          </w:rPr>
          <w:t xml:space="preserve">hey </w:t>
        </w:r>
      </w:ins>
      <w:ins w:id="741" w:author="Carl Ollvik Aasa" w:date="2021-08-04T19:08:00Z">
        <w:r w:rsidR="006F0EDB" w:rsidRPr="006F0EDB">
          <w:rPr>
            <w:rFonts w:eastAsia="AdvGulliv-R"/>
            <w:lang w:val="en-GB"/>
            <w:rPrChange w:id="742" w:author="Carl Ollvik Aasa" w:date="2021-08-04T19:08:00Z">
              <w:rPr>
                <w:rFonts w:eastAsia="AdvGulliv-R"/>
                <w:lang w:val="sv-SE"/>
              </w:rPr>
            </w:rPrChange>
          </w:rPr>
          <w:t xml:space="preserve">also </w:t>
        </w:r>
      </w:ins>
      <w:ins w:id="743" w:author="Carl Ollvik Aasa" w:date="2021-08-04T19:03:00Z">
        <w:r w:rsidR="00791CF0" w:rsidRPr="006F0EDB">
          <w:rPr>
            <w:rFonts w:eastAsia="AdvGulliv-R"/>
            <w:lang w:val="en-GB"/>
            <w:rPrChange w:id="744" w:author="Carl Ollvik Aasa" w:date="2021-08-04T19:08:00Z">
              <w:rPr>
                <w:rFonts w:eastAsia="AdvGulliv-R"/>
              </w:rPr>
            </w:rPrChange>
          </w:rPr>
          <w:t>used chapter 18 of ICD</w:t>
        </w:r>
      </w:ins>
      <w:ins w:id="745" w:author="Carl Ollvik Aasa" w:date="2021-08-04T19:06:00Z">
        <w:r w:rsidR="00CB434D" w:rsidRPr="006F0EDB">
          <w:rPr>
            <w:rFonts w:eastAsia="AdvGulliv-R"/>
            <w:lang w:val="en-GB"/>
            <w:rPrChange w:id="746" w:author="Carl Ollvik Aasa" w:date="2021-08-04T19:08:00Z">
              <w:rPr>
                <w:rFonts w:eastAsia="AdvGulliv-R"/>
              </w:rPr>
            </w:rPrChange>
          </w:rPr>
          <w:t xml:space="preserve">, </w:t>
        </w:r>
        <w:r w:rsidR="00554274" w:rsidRPr="006F0EDB">
          <w:rPr>
            <w:rFonts w:eastAsia="AdvGulliv-R"/>
            <w:i/>
            <w:iCs/>
            <w:lang w:val="en-GB"/>
            <w:rPrChange w:id="747" w:author="Carl Ollvik Aasa" w:date="2021-08-04T19:08:00Z">
              <w:rPr>
                <w:rFonts w:eastAsia="AdvGulliv-R"/>
              </w:rPr>
            </w:rPrChange>
          </w:rPr>
          <w:t>“</w:t>
        </w:r>
      </w:ins>
      <w:proofErr w:type="spellStart"/>
      <w:ins w:id="748" w:author="Carl Ollvik Aasa" w:date="2021-08-04T19:07:00Z">
        <w:r w:rsidR="00554274" w:rsidRPr="006F0EDB">
          <w:rPr>
            <w:rFonts w:eastAsia="AdvGulliv-R"/>
            <w:i/>
            <w:iCs/>
            <w:lang w:val="en-GB"/>
            <w:rPrChange w:id="749" w:author="Carl Ollvik Aasa" w:date="2021-08-04T19:08:00Z">
              <w:rPr>
                <w:rFonts w:eastAsia="AdvGulliv-R"/>
              </w:rPr>
            </w:rPrChange>
          </w:rPr>
          <w:t>Symtom</w:t>
        </w:r>
        <w:proofErr w:type="spellEnd"/>
        <w:r w:rsidR="00554274" w:rsidRPr="006F0EDB">
          <w:rPr>
            <w:rFonts w:eastAsia="AdvGulliv-R"/>
            <w:i/>
            <w:iCs/>
            <w:lang w:val="en-GB"/>
            <w:rPrChange w:id="750" w:author="Carl Ollvik Aasa" w:date="2021-08-04T19:08:00Z">
              <w:rPr>
                <w:rFonts w:eastAsia="AdvGulliv-R"/>
              </w:rPr>
            </w:rPrChange>
          </w:rPr>
          <w:t xml:space="preserve">, </w:t>
        </w:r>
        <w:proofErr w:type="spellStart"/>
        <w:r w:rsidR="00554274" w:rsidRPr="006F0EDB">
          <w:rPr>
            <w:rFonts w:eastAsia="AdvGulliv-R"/>
            <w:i/>
            <w:iCs/>
            <w:lang w:val="en-GB"/>
            <w:rPrChange w:id="751" w:author="Carl Ollvik Aasa" w:date="2021-08-04T19:08:00Z">
              <w:rPr>
                <w:rFonts w:eastAsia="AdvGulliv-R"/>
              </w:rPr>
            </w:rPrChange>
          </w:rPr>
          <w:t>sjukdomstecken</w:t>
        </w:r>
        <w:proofErr w:type="spellEnd"/>
        <w:r w:rsidR="00554274" w:rsidRPr="006F0EDB">
          <w:rPr>
            <w:rFonts w:eastAsia="AdvGulliv-R"/>
            <w:i/>
            <w:iCs/>
            <w:lang w:val="en-GB"/>
            <w:rPrChange w:id="752" w:author="Carl Ollvik Aasa" w:date="2021-08-04T19:08:00Z">
              <w:rPr>
                <w:rFonts w:eastAsia="AdvGulliv-R"/>
              </w:rPr>
            </w:rPrChange>
          </w:rPr>
          <w:t xml:space="preserve"> </w:t>
        </w:r>
        <w:proofErr w:type="spellStart"/>
        <w:r w:rsidR="00554274" w:rsidRPr="006F0EDB">
          <w:rPr>
            <w:rFonts w:eastAsia="AdvGulliv-R"/>
            <w:i/>
            <w:iCs/>
            <w:lang w:val="en-GB"/>
            <w:rPrChange w:id="753" w:author="Carl Ollvik Aasa" w:date="2021-08-04T19:08:00Z">
              <w:rPr>
                <w:rFonts w:eastAsia="AdvGulliv-R"/>
              </w:rPr>
            </w:rPrChange>
          </w:rPr>
          <w:t>och</w:t>
        </w:r>
        <w:proofErr w:type="spellEnd"/>
        <w:r w:rsidR="00554274" w:rsidRPr="006F0EDB">
          <w:rPr>
            <w:rFonts w:eastAsia="AdvGulliv-R"/>
            <w:i/>
            <w:iCs/>
            <w:lang w:val="en-GB"/>
            <w:rPrChange w:id="754" w:author="Carl Ollvik Aasa" w:date="2021-08-04T19:08:00Z">
              <w:rPr>
                <w:rFonts w:eastAsia="AdvGulliv-R"/>
              </w:rPr>
            </w:rPrChange>
          </w:rPr>
          <w:t xml:space="preserve"> </w:t>
        </w:r>
        <w:proofErr w:type="spellStart"/>
        <w:r w:rsidR="00554274" w:rsidRPr="006F0EDB">
          <w:rPr>
            <w:rFonts w:eastAsia="AdvGulliv-R"/>
            <w:i/>
            <w:iCs/>
            <w:lang w:val="en-GB"/>
            <w:rPrChange w:id="755" w:author="Carl Ollvik Aasa" w:date="2021-08-04T19:08:00Z">
              <w:rPr>
                <w:rFonts w:eastAsia="AdvGulliv-R"/>
              </w:rPr>
            </w:rPrChange>
          </w:rPr>
          <w:t>onormala</w:t>
        </w:r>
        <w:proofErr w:type="spellEnd"/>
        <w:r w:rsidR="00554274" w:rsidRPr="006F0EDB">
          <w:rPr>
            <w:rFonts w:eastAsia="AdvGulliv-R"/>
            <w:i/>
            <w:iCs/>
            <w:lang w:val="en-GB"/>
            <w:rPrChange w:id="756" w:author="Carl Ollvik Aasa" w:date="2021-08-04T19:08:00Z">
              <w:rPr>
                <w:rFonts w:eastAsia="AdvGulliv-R"/>
              </w:rPr>
            </w:rPrChange>
          </w:rPr>
          <w:t xml:space="preserve"> </w:t>
        </w:r>
        <w:proofErr w:type="spellStart"/>
        <w:r w:rsidR="00554274" w:rsidRPr="006F0EDB">
          <w:rPr>
            <w:rFonts w:eastAsia="AdvGulliv-R"/>
            <w:i/>
            <w:iCs/>
            <w:lang w:val="en-GB"/>
            <w:rPrChange w:id="757" w:author="Carl Ollvik Aasa" w:date="2021-08-04T19:08:00Z">
              <w:rPr>
                <w:rFonts w:eastAsia="AdvGulliv-R"/>
              </w:rPr>
            </w:rPrChange>
          </w:rPr>
          <w:t>kliniska</w:t>
        </w:r>
        <w:proofErr w:type="spellEnd"/>
        <w:r w:rsidR="00554274" w:rsidRPr="006F0EDB">
          <w:rPr>
            <w:rFonts w:eastAsia="AdvGulliv-R"/>
            <w:i/>
            <w:iCs/>
            <w:lang w:val="en-GB"/>
            <w:rPrChange w:id="758" w:author="Carl Ollvik Aasa" w:date="2021-08-04T19:08:00Z">
              <w:rPr>
                <w:rFonts w:eastAsia="AdvGulliv-R"/>
              </w:rPr>
            </w:rPrChange>
          </w:rPr>
          <w:t xml:space="preserve"> </w:t>
        </w:r>
        <w:proofErr w:type="spellStart"/>
        <w:r w:rsidR="00554274" w:rsidRPr="006F0EDB">
          <w:rPr>
            <w:rFonts w:eastAsia="AdvGulliv-R"/>
            <w:i/>
            <w:iCs/>
            <w:lang w:val="en-GB"/>
            <w:rPrChange w:id="759" w:author="Carl Ollvik Aasa" w:date="2021-08-04T19:08:00Z">
              <w:rPr>
                <w:rFonts w:eastAsia="AdvGulliv-R"/>
              </w:rPr>
            </w:rPrChange>
          </w:rPr>
          <w:t>fynd</w:t>
        </w:r>
        <w:proofErr w:type="spellEnd"/>
        <w:r w:rsidR="00554274" w:rsidRPr="006F0EDB">
          <w:rPr>
            <w:rFonts w:eastAsia="AdvGulliv-R"/>
            <w:i/>
            <w:iCs/>
            <w:lang w:val="en-GB"/>
            <w:rPrChange w:id="760" w:author="Carl Ollvik Aasa" w:date="2021-08-04T19:08:00Z">
              <w:rPr>
                <w:rFonts w:eastAsia="AdvGulliv-R"/>
              </w:rPr>
            </w:rPrChange>
          </w:rPr>
          <w:t xml:space="preserve"> </w:t>
        </w:r>
        <w:proofErr w:type="spellStart"/>
        <w:r w:rsidR="00554274" w:rsidRPr="006F0EDB">
          <w:rPr>
            <w:rFonts w:eastAsia="AdvGulliv-R"/>
            <w:i/>
            <w:iCs/>
            <w:lang w:val="en-GB"/>
            <w:rPrChange w:id="761" w:author="Carl Ollvik Aasa" w:date="2021-08-04T19:08:00Z">
              <w:rPr>
                <w:rFonts w:eastAsia="AdvGulliv-R"/>
              </w:rPr>
            </w:rPrChange>
          </w:rPr>
          <w:t>och</w:t>
        </w:r>
        <w:proofErr w:type="spellEnd"/>
        <w:r w:rsidR="00554274" w:rsidRPr="006F0EDB">
          <w:rPr>
            <w:rFonts w:eastAsia="AdvGulliv-R"/>
            <w:i/>
            <w:iCs/>
            <w:lang w:val="en-GB"/>
            <w:rPrChange w:id="762" w:author="Carl Ollvik Aasa" w:date="2021-08-04T19:08:00Z">
              <w:rPr>
                <w:rFonts w:eastAsia="AdvGulliv-R"/>
              </w:rPr>
            </w:rPrChange>
          </w:rPr>
          <w:t xml:space="preserve"> </w:t>
        </w:r>
        <w:proofErr w:type="spellStart"/>
        <w:r w:rsidR="00554274" w:rsidRPr="006F0EDB">
          <w:rPr>
            <w:rFonts w:eastAsia="AdvGulliv-R"/>
            <w:i/>
            <w:iCs/>
            <w:lang w:val="en-GB"/>
            <w:rPrChange w:id="763" w:author="Carl Ollvik Aasa" w:date="2021-08-04T19:08:00Z">
              <w:rPr>
                <w:rFonts w:eastAsia="AdvGulliv-R"/>
              </w:rPr>
            </w:rPrChange>
          </w:rPr>
          <w:t>laboratoriefynd</w:t>
        </w:r>
        <w:proofErr w:type="spellEnd"/>
        <w:r w:rsidR="00554274" w:rsidRPr="006F0EDB">
          <w:rPr>
            <w:rFonts w:eastAsia="AdvGulliv-R"/>
            <w:i/>
            <w:iCs/>
            <w:lang w:val="en-GB"/>
            <w:rPrChange w:id="764" w:author="Carl Ollvik Aasa" w:date="2021-08-04T19:08:00Z">
              <w:rPr>
                <w:rFonts w:eastAsia="AdvGulliv-R"/>
              </w:rPr>
            </w:rPrChange>
          </w:rPr>
          <w:t xml:space="preserve"> </w:t>
        </w:r>
        <w:proofErr w:type="spellStart"/>
        <w:r w:rsidR="00554274" w:rsidRPr="006F0EDB">
          <w:rPr>
            <w:rFonts w:eastAsia="AdvGulliv-R"/>
            <w:i/>
            <w:iCs/>
            <w:lang w:val="en-GB"/>
            <w:rPrChange w:id="765" w:author="Carl Ollvik Aasa" w:date="2021-08-04T19:08:00Z">
              <w:rPr>
                <w:rFonts w:eastAsia="AdvGulliv-R"/>
              </w:rPr>
            </w:rPrChange>
          </w:rPr>
          <w:t>som</w:t>
        </w:r>
        <w:proofErr w:type="spellEnd"/>
        <w:r w:rsidR="00554274" w:rsidRPr="006F0EDB">
          <w:rPr>
            <w:rFonts w:eastAsia="AdvGulliv-R"/>
            <w:i/>
            <w:iCs/>
            <w:lang w:val="en-GB"/>
            <w:rPrChange w:id="766" w:author="Carl Ollvik Aasa" w:date="2021-08-04T19:08:00Z">
              <w:rPr>
                <w:rFonts w:eastAsia="AdvGulliv-R"/>
              </w:rPr>
            </w:rPrChange>
          </w:rPr>
          <w:t xml:space="preserve"> </w:t>
        </w:r>
        <w:proofErr w:type="spellStart"/>
        <w:r w:rsidR="00554274" w:rsidRPr="006F0EDB">
          <w:rPr>
            <w:rFonts w:eastAsia="AdvGulliv-R"/>
            <w:i/>
            <w:iCs/>
            <w:lang w:val="en-GB"/>
            <w:rPrChange w:id="767" w:author="Carl Ollvik Aasa" w:date="2021-08-04T19:08:00Z">
              <w:rPr>
                <w:rFonts w:eastAsia="AdvGulliv-R"/>
              </w:rPr>
            </w:rPrChange>
          </w:rPr>
          <w:t>ej</w:t>
        </w:r>
        <w:proofErr w:type="spellEnd"/>
        <w:r w:rsidR="00554274" w:rsidRPr="006F0EDB">
          <w:rPr>
            <w:rFonts w:eastAsia="AdvGulliv-R"/>
            <w:i/>
            <w:iCs/>
            <w:lang w:val="en-GB"/>
            <w:rPrChange w:id="768" w:author="Carl Ollvik Aasa" w:date="2021-08-04T19:08:00Z">
              <w:rPr>
                <w:rFonts w:eastAsia="AdvGulliv-R"/>
              </w:rPr>
            </w:rPrChange>
          </w:rPr>
          <w:t xml:space="preserve"> </w:t>
        </w:r>
        <w:proofErr w:type="spellStart"/>
        <w:r w:rsidR="00554274" w:rsidRPr="006F0EDB">
          <w:rPr>
            <w:rFonts w:eastAsia="AdvGulliv-R"/>
            <w:i/>
            <w:iCs/>
            <w:lang w:val="en-GB"/>
            <w:rPrChange w:id="769" w:author="Carl Ollvik Aasa" w:date="2021-08-04T19:08:00Z">
              <w:rPr>
                <w:rFonts w:eastAsia="AdvGulliv-R"/>
              </w:rPr>
            </w:rPrChange>
          </w:rPr>
          <w:t>klassificeras</w:t>
        </w:r>
        <w:proofErr w:type="spellEnd"/>
        <w:r w:rsidR="00554274" w:rsidRPr="006F0EDB">
          <w:rPr>
            <w:rFonts w:eastAsia="AdvGulliv-R"/>
            <w:i/>
            <w:iCs/>
            <w:lang w:val="en-GB"/>
            <w:rPrChange w:id="770" w:author="Carl Ollvik Aasa" w:date="2021-08-04T19:08:00Z">
              <w:rPr>
                <w:rFonts w:eastAsia="AdvGulliv-R"/>
              </w:rPr>
            </w:rPrChange>
          </w:rPr>
          <w:t xml:space="preserve"> på </w:t>
        </w:r>
        <w:proofErr w:type="spellStart"/>
        <w:r w:rsidR="00554274" w:rsidRPr="006F0EDB">
          <w:rPr>
            <w:rFonts w:eastAsia="AdvGulliv-R"/>
            <w:i/>
            <w:iCs/>
            <w:lang w:val="en-GB"/>
            <w:rPrChange w:id="771" w:author="Carl Ollvik Aasa" w:date="2021-08-04T19:08:00Z">
              <w:rPr>
                <w:rFonts w:eastAsia="AdvGulliv-R"/>
              </w:rPr>
            </w:rPrChange>
          </w:rPr>
          <w:t>annan</w:t>
        </w:r>
        <w:proofErr w:type="spellEnd"/>
        <w:r w:rsidR="00554274" w:rsidRPr="006F0EDB">
          <w:rPr>
            <w:rFonts w:eastAsia="AdvGulliv-R"/>
            <w:i/>
            <w:iCs/>
            <w:lang w:val="en-GB"/>
            <w:rPrChange w:id="772" w:author="Carl Ollvik Aasa" w:date="2021-08-04T19:08:00Z">
              <w:rPr>
                <w:rFonts w:eastAsia="AdvGulliv-R"/>
              </w:rPr>
            </w:rPrChange>
          </w:rPr>
          <w:t xml:space="preserve"> plats</w:t>
        </w:r>
        <w:r w:rsidR="00554274" w:rsidRPr="006F0EDB">
          <w:rPr>
            <w:rFonts w:eastAsia="AdvGulliv-R"/>
            <w:i/>
            <w:iCs/>
            <w:lang w:val="en-GB"/>
            <w:rPrChange w:id="773" w:author="Carl Ollvik Aasa" w:date="2021-08-04T19:08:00Z">
              <w:rPr>
                <w:rFonts w:eastAsia="AdvGulliv-R"/>
                <w:i/>
                <w:iCs/>
                <w:lang w:val="sv-SE"/>
              </w:rPr>
            </w:rPrChange>
          </w:rPr>
          <w:t>”</w:t>
        </w:r>
      </w:ins>
      <w:ins w:id="774" w:author="Carl Ollvik Aasa" w:date="2021-08-04T19:03:00Z">
        <w:r w:rsidR="00791CF0" w:rsidRPr="006F0EDB">
          <w:rPr>
            <w:rFonts w:eastAsia="AdvGulliv-R"/>
            <w:lang w:val="en-GB"/>
            <w:rPrChange w:id="775" w:author="Carl Ollvik Aasa" w:date="2021-08-04T19:08:00Z">
              <w:rPr>
                <w:rFonts w:eastAsia="AdvGulliv-R"/>
              </w:rPr>
            </w:rPrChange>
          </w:rPr>
          <w:t xml:space="preserve"> for </w:t>
        </w:r>
      </w:ins>
      <w:ins w:id="776" w:author="Carl Ollvik Aasa" w:date="2021-08-04T19:04:00Z">
        <w:r w:rsidR="00AA37B4" w:rsidRPr="006F0EDB">
          <w:rPr>
            <w:rFonts w:eastAsia="AdvGulliv-R"/>
            <w:lang w:val="en-GB"/>
            <w:rPrChange w:id="777" w:author="Carl Ollvik Aasa" w:date="2021-08-04T19:08:00Z">
              <w:rPr>
                <w:rFonts w:eastAsia="AdvGulliv-R"/>
              </w:rPr>
            </w:rPrChange>
          </w:rPr>
          <w:t xml:space="preserve">assigning the class </w:t>
        </w:r>
        <w:r w:rsidR="0047698C" w:rsidRPr="006F0EDB">
          <w:rPr>
            <w:rFonts w:eastAsia="AdvGulliv-R"/>
            <w:i/>
            <w:iCs/>
            <w:lang w:val="en-GB"/>
            <w:rPrChange w:id="778" w:author="Carl Ollvik Aasa" w:date="2021-08-04T19:08:00Z">
              <w:rPr>
                <w:rFonts w:eastAsia="AdvGulliv-R"/>
              </w:rPr>
            </w:rPrChange>
          </w:rPr>
          <w:t>finding</w:t>
        </w:r>
      </w:ins>
      <w:ins w:id="779" w:author="Carl Ollvik Aasa" w:date="2021-08-04T19:08:00Z">
        <w:r w:rsidR="006F0EDB" w:rsidRPr="006F0EDB">
          <w:rPr>
            <w:rFonts w:eastAsia="AdvGulliv-R"/>
            <w:i/>
            <w:iCs/>
            <w:lang w:val="en-GB"/>
            <w:rPrChange w:id="780" w:author="Carl Ollvik Aasa" w:date="2021-08-04T19:08:00Z">
              <w:rPr>
                <w:rFonts w:eastAsia="AdvGulliv-R"/>
                <w:i/>
                <w:iCs/>
                <w:lang w:val="sv-SE"/>
              </w:rPr>
            </w:rPrChange>
          </w:rPr>
          <w:t xml:space="preserve">, </w:t>
        </w:r>
        <w:r w:rsidR="006F0EDB" w:rsidRPr="006F0EDB">
          <w:rPr>
            <w:rFonts w:eastAsia="AdvGulliv-R"/>
            <w:lang w:val="en-GB"/>
            <w:rPrChange w:id="781" w:author="Carl Ollvik Aasa" w:date="2021-08-04T19:08:00Z">
              <w:rPr>
                <w:rFonts w:eastAsia="AdvGulliv-R"/>
                <w:lang w:val="sv-SE"/>
              </w:rPr>
            </w:rPrChange>
          </w:rPr>
          <w:t>with which t</w:t>
        </w:r>
      </w:ins>
      <w:ins w:id="782" w:author="Carl Ollvik Aasa" w:date="2021-08-04T19:05:00Z">
        <w:r w:rsidR="008E0F38">
          <w:rPr>
            <w:rFonts w:eastAsia="AdvGulliv-R"/>
          </w:rPr>
          <w:t xml:space="preserve">hey found a </w:t>
        </w:r>
      </w:ins>
      <w:ins w:id="783" w:author="Carl Ollvik Aasa" w:date="2021-08-04T19:06:00Z">
        <w:r w:rsidR="00F01593">
          <w:rPr>
            <w:rFonts w:eastAsia="AdvGulliv-R"/>
          </w:rPr>
          <w:t>precision</w:t>
        </w:r>
      </w:ins>
      <w:ins w:id="784" w:author="Carl Ollvik Aasa" w:date="2021-08-04T19:05:00Z">
        <w:r w:rsidR="00F01593">
          <w:rPr>
            <w:rFonts w:eastAsia="AdvGulliv-R"/>
          </w:rPr>
          <w:t xml:space="preserve"> of 0,57 and reca</w:t>
        </w:r>
      </w:ins>
      <w:ins w:id="785" w:author="Carl Ollvik Aasa" w:date="2021-08-04T19:06:00Z">
        <w:r w:rsidR="00F01593">
          <w:rPr>
            <w:rFonts w:eastAsia="AdvGulliv-R"/>
          </w:rPr>
          <w:t>ll of 0,3</w:t>
        </w:r>
      </w:ins>
      <w:ins w:id="786" w:author="Carl Ollvik Aasa" w:date="2021-08-04T19:10:00Z">
        <w:r w:rsidR="00317EF6">
          <w:rPr>
            <w:rFonts w:eastAsia="AdvGulliv-R"/>
          </w:rPr>
          <w:t xml:space="preserve"> with no preprocessing of </w:t>
        </w:r>
        <w:r w:rsidR="00770F7E">
          <w:rPr>
            <w:rFonts w:eastAsia="AdvGulliv-R"/>
          </w:rPr>
          <w:t xml:space="preserve">the </w:t>
        </w:r>
        <w:proofErr w:type="gramStart"/>
        <w:r w:rsidR="00770F7E">
          <w:rPr>
            <w:rFonts w:eastAsia="AdvGulliv-R"/>
          </w:rPr>
          <w:t xml:space="preserve">codes. </w:t>
        </w:r>
      </w:ins>
      <w:ins w:id="787" w:author="Carl Ollvik Aasa" w:date="2021-08-04T21:05:00Z">
        <w:r w:rsidR="00CB357B" w:rsidRPr="00CB357B">
          <w:rPr>
            <w:rFonts w:eastAsia="AdvGulliv-R"/>
            <w:highlight w:val="yellow"/>
            <w:rPrChange w:id="788" w:author="Carl Ollvik Aasa" w:date="2021-08-04T21:05:00Z">
              <w:rPr>
                <w:rFonts w:eastAsia="AdvGulliv-R"/>
              </w:rPr>
            </w:rPrChange>
          </w:rPr>
          <w:t>..</w:t>
        </w:r>
      </w:ins>
      <w:proofErr w:type="gramEnd"/>
      <w:ins w:id="789" w:author="Carl Ollvik Aasa" w:date="2021-08-05T14:03:00Z">
        <w:r w:rsidR="001E6CA5">
          <w:rPr>
            <w:rFonts w:eastAsia="AdvGulliv-R"/>
          </w:rPr>
          <w:t xml:space="preserve"> </w:t>
        </w:r>
        <w:r w:rsidR="001E6CA5" w:rsidRPr="008D672E">
          <w:rPr>
            <w:highlight w:val="yellow"/>
            <w:rPrChange w:id="790" w:author="Carl Ollvik Aasa" w:date="2021-08-05T14:04:00Z">
              <w:rPr/>
            </w:rPrChange>
          </w:rPr>
          <w:t>Maybe just drop this as it was found after? And explain</w:t>
        </w:r>
        <w:r w:rsidR="008D672E" w:rsidRPr="008D672E">
          <w:rPr>
            <w:highlight w:val="yellow"/>
            <w:rPrChange w:id="791" w:author="Carl Ollvik Aasa" w:date="2021-08-05T14:04:00Z">
              <w:rPr/>
            </w:rPrChange>
          </w:rPr>
          <w:t>? A bit of a weird situation as this isn’t re</w:t>
        </w:r>
      </w:ins>
      <w:ins w:id="792" w:author="Carl Ollvik Aasa" w:date="2021-08-05T14:04:00Z">
        <w:r w:rsidR="008D672E" w:rsidRPr="008D672E">
          <w:rPr>
            <w:highlight w:val="yellow"/>
            <w:rPrChange w:id="793" w:author="Carl Ollvik Aasa" w:date="2021-08-05T14:04:00Z">
              <w:rPr/>
            </w:rPrChange>
          </w:rPr>
          <w:t>ally the main point of the project, just a test, but it’s the only thing we have data on</w:t>
        </w:r>
      </w:ins>
    </w:p>
    <w:p w14:paraId="77774FD6" w14:textId="77777777" w:rsidR="005221CD" w:rsidRDefault="005221CD">
      <w:pPr>
        <w:pStyle w:val="FirstParagraph"/>
        <w:rPr>
          <w:ins w:id="794" w:author="Carl Ollvik Aasa" w:date="2021-08-03T16:22:00Z"/>
          <w:rFonts w:eastAsia="AdvGulliv-R"/>
        </w:rPr>
        <w:pPrChange w:id="795" w:author="Carl Ollvik Aasa" w:date="2021-08-05T14:04:00Z">
          <w:pPr>
            <w:pStyle w:val="Paragraph0"/>
          </w:pPr>
        </w:pPrChange>
      </w:pPr>
    </w:p>
    <w:p w14:paraId="19189089" w14:textId="38645C59" w:rsidR="00962AED" w:rsidRPr="003D4329" w:rsidRDefault="00545EA0">
      <w:pPr>
        <w:pStyle w:val="Heading2"/>
        <w:rPr>
          <w:ins w:id="796" w:author="Carl Ollvik Aasa" w:date="2021-08-03T16:19:00Z"/>
          <w:moveTo w:id="797" w:author="Carl Ollvik Aasa" w:date="2021-08-03T12:29:00Z"/>
        </w:rPr>
        <w:pPrChange w:id="798" w:author="Carl Ollvik Aasa" w:date="2021-08-05T14:24:00Z">
          <w:pPr>
            <w:pStyle w:val="FirstParagraph"/>
          </w:pPr>
        </w:pPrChange>
      </w:pPr>
      <w:ins w:id="799" w:author="Carl Ollvik Aasa" w:date="2021-08-03T16:52:00Z">
        <w:r w:rsidRPr="003D4329">
          <w:t>OBJECTIVE</w:t>
        </w:r>
      </w:ins>
    </w:p>
    <w:moveToRangeEnd w:id="499"/>
    <w:p w14:paraId="67A56A3A" w14:textId="0292A866" w:rsidR="00177BD6" w:rsidDel="00072479" w:rsidRDefault="00177BD6">
      <w:pPr>
        <w:pStyle w:val="Paragraph0"/>
        <w:rPr>
          <w:del w:id="800" w:author="Carl Ollvik Aasa" w:date="2021-08-03T12:39:00Z"/>
          <w:lang w:eastAsia="en-GB"/>
        </w:rPr>
        <w:pPrChange w:id="801" w:author="Carl Ollvik Aasa" w:date="2021-08-03T16:19:00Z">
          <w:pPr>
            <w:pStyle w:val="FirstParagraph"/>
          </w:pPr>
        </w:pPrChange>
      </w:pPr>
    </w:p>
    <w:p w14:paraId="14EF1F52" w14:textId="1AD930CE" w:rsidR="00AA3AFA" w:rsidDel="00EA1E2F" w:rsidRDefault="00FE3B8D">
      <w:pPr>
        <w:pStyle w:val="Paragraph0"/>
        <w:rPr>
          <w:del w:id="802" w:author="Carl Ollvik Aasa" w:date="2021-08-03T11:08:00Z"/>
          <w:lang w:eastAsia="en-GB"/>
        </w:rPr>
        <w:pPrChange w:id="803" w:author="Carl Ollvik Aasa" w:date="2021-08-03T16:19:00Z">
          <w:pPr>
            <w:pStyle w:val="FirstParagraph"/>
          </w:pPr>
        </w:pPrChange>
      </w:pPr>
      <w:commentRangeStart w:id="804"/>
      <w:del w:id="805" w:author="Carl Ollvik Aasa" w:date="2021-08-03T11:08:00Z">
        <w:r w:rsidDel="00EA1E2F">
          <w:rPr>
            <w:lang w:eastAsia="en-GB"/>
          </w:rPr>
          <w:delText>Tools for the management of this data could also</w:delText>
        </w:r>
        <w:r w:rsidR="009C72F7" w:rsidDel="00EA1E2F">
          <w:rPr>
            <w:lang w:eastAsia="en-GB"/>
          </w:rPr>
          <w:delText xml:space="preserve"> assist information retrieval by health care person</w:delText>
        </w:r>
        <w:r w:rsidDel="00EA1E2F">
          <w:rPr>
            <w:lang w:eastAsia="en-GB"/>
          </w:rPr>
          <w:delText xml:space="preserve">nel </w:delText>
        </w:r>
        <w:r w:rsidR="00DE6293" w:rsidDel="00EA1E2F">
          <w:rPr>
            <w:lang w:eastAsia="en-GB"/>
          </w:rPr>
          <w:delText xml:space="preserve">and help create </w:delText>
        </w:r>
        <w:r w:rsidR="00B44643" w:rsidDel="00EA1E2F">
          <w:rPr>
            <w:lang w:eastAsia="en-GB"/>
          </w:rPr>
          <w:delText>electronic health system tools to make</w:delText>
        </w:r>
        <w:r w:rsidR="009C72F7" w:rsidRPr="009749C5" w:rsidDel="00EA1E2F">
          <w:rPr>
            <w:highlight w:val="yellow"/>
            <w:lang w:eastAsia="en-GB"/>
          </w:rPr>
          <w:delText>.</w:delText>
        </w:r>
        <w:r w:rsidR="009C72F7" w:rsidDel="00EA1E2F">
          <w:rPr>
            <w:lang w:eastAsia="en-GB"/>
          </w:rPr>
          <w:delText xml:space="preserve"> It could also enable large scale medical research to for example find connections between patients’ backgrounds, symptoms, and </w:delText>
        </w:r>
        <w:commentRangeEnd w:id="804"/>
        <w:r w:rsidR="002E0C6D" w:rsidDel="00EA1E2F">
          <w:rPr>
            <w:rStyle w:val="CommentReference"/>
            <w:rFonts w:ascii="Calibri" w:eastAsia="Calibri" w:hAnsi="Calibri"/>
            <w:color w:val="auto"/>
            <w:spacing w:val="0"/>
            <w:kern w:val="0"/>
            <w:lang w:val="en-GB"/>
          </w:rPr>
          <w:commentReference w:id="804"/>
        </w:r>
      </w:del>
    </w:p>
    <w:p w14:paraId="7BC0BF3C" w14:textId="401BC142" w:rsidR="0077017E" w:rsidRDefault="00683FC2" w:rsidP="0077017E">
      <w:pPr>
        <w:pStyle w:val="FirstParagraph"/>
        <w:rPr>
          <w:ins w:id="806" w:author="Carl Ollvik Aasa" w:date="2021-08-05T14:03:00Z"/>
        </w:rPr>
      </w:pPr>
      <w:ins w:id="807" w:author="Carl Ollvik Aasa" w:date="2021-08-03T16:25:00Z">
        <w:r>
          <w:rPr>
            <w:lang w:eastAsia="en-GB"/>
          </w:rPr>
          <w:t>The purpose of the present study is</w:t>
        </w:r>
      </w:ins>
      <w:ins w:id="808" w:author="Carl Ollvik Aasa" w:date="2021-08-03T16:23:00Z">
        <w:r w:rsidR="005221CD">
          <w:rPr>
            <w:lang w:eastAsia="en-GB"/>
          </w:rPr>
          <w:t xml:space="preserve"> </w:t>
        </w:r>
      </w:ins>
      <w:ins w:id="809" w:author="Carl Ollvik Aasa" w:date="2021-08-03T16:34:00Z">
        <w:r w:rsidR="002A2A99">
          <w:rPr>
            <w:lang w:eastAsia="en-GB"/>
          </w:rPr>
          <w:t xml:space="preserve">to </w:t>
        </w:r>
      </w:ins>
      <w:ins w:id="810" w:author="Carl Ollvik Aasa" w:date="2021-08-03T16:23:00Z">
        <w:r w:rsidR="005221CD">
          <w:rPr>
            <w:lang w:eastAsia="en-GB"/>
          </w:rPr>
          <w:t xml:space="preserve">develop and evaluate a </w:t>
        </w:r>
      </w:ins>
      <w:commentRangeStart w:id="811"/>
      <w:ins w:id="812" w:author="Carl Ollvik Aasa" w:date="2021-08-03T16:20:00Z">
        <w:r w:rsidR="00792164">
          <w:rPr>
            <w:lang w:eastAsia="en-GB"/>
          </w:rPr>
          <w:t>vocabulary</w:t>
        </w:r>
        <w:commentRangeEnd w:id="811"/>
        <w:r w:rsidR="00B15ACB">
          <w:rPr>
            <w:rStyle w:val="CommentReference"/>
            <w:rFonts w:ascii="Calibri" w:eastAsia="Calibri" w:hAnsi="Calibri"/>
            <w:color w:val="auto"/>
            <w:spacing w:val="0"/>
            <w:kern w:val="0"/>
            <w:lang w:val="en-GB"/>
          </w:rPr>
          <w:commentReference w:id="811"/>
        </w:r>
      </w:ins>
      <w:ins w:id="813" w:author="Carl Ollvik Aasa" w:date="2021-08-03T13:00:00Z">
        <w:r w:rsidR="00410EA8">
          <w:rPr>
            <w:lang w:eastAsia="en-GB"/>
          </w:rPr>
          <w:t xml:space="preserve"> based NLP model using ICD</w:t>
        </w:r>
      </w:ins>
      <w:ins w:id="814" w:author="Carl Ollvik Aasa" w:date="2021-08-03T16:20:00Z">
        <w:r w:rsidR="00566A45">
          <w:rPr>
            <w:lang w:eastAsia="en-GB"/>
          </w:rPr>
          <w:t>-</w:t>
        </w:r>
      </w:ins>
      <w:ins w:id="815" w:author="Carl Ollvik Aasa" w:date="2021-08-03T13:00:00Z">
        <w:r w:rsidR="00410EA8">
          <w:rPr>
            <w:lang w:eastAsia="en-GB"/>
          </w:rPr>
          <w:t>10</w:t>
        </w:r>
      </w:ins>
      <w:ins w:id="816" w:author="Carl Ollvik Aasa" w:date="2021-08-03T16:20:00Z">
        <w:r w:rsidR="00566A45">
          <w:rPr>
            <w:lang w:eastAsia="en-GB"/>
          </w:rPr>
          <w:t>-SE</w:t>
        </w:r>
      </w:ins>
      <w:ins w:id="817" w:author="Carl Ollvik Aasa" w:date="2021-08-03T13:00:00Z">
        <w:r w:rsidR="00410EA8">
          <w:rPr>
            <w:lang w:eastAsia="en-GB"/>
          </w:rPr>
          <w:t xml:space="preserve"> codes for named entity recognition of symptoms and </w:t>
        </w:r>
      </w:ins>
      <w:ins w:id="818" w:author="Carl Ollvik Aasa" w:date="2021-08-04T17:39:00Z">
        <w:r w:rsidR="009117BF">
          <w:rPr>
            <w:lang w:eastAsia="en-GB"/>
          </w:rPr>
          <w:t>signs</w:t>
        </w:r>
      </w:ins>
      <w:ins w:id="819" w:author="Carl Ollvik Aasa" w:date="2021-08-03T13:00:00Z">
        <w:r w:rsidR="00410EA8">
          <w:rPr>
            <w:lang w:eastAsia="en-GB"/>
          </w:rPr>
          <w:t xml:space="preserve"> in free-text from health records</w:t>
        </w:r>
      </w:ins>
      <w:ins w:id="820" w:author="Carl Ollvik Aasa" w:date="2021-08-03T16:27:00Z">
        <w:r w:rsidR="00B2369D">
          <w:rPr>
            <w:lang w:eastAsia="en-GB"/>
          </w:rPr>
          <w:t xml:space="preserve">; posing </w:t>
        </w:r>
      </w:ins>
      <w:ins w:id="821" w:author="Carl Ollvik Aasa" w:date="2021-08-03T13:00:00Z">
        <w:r w:rsidR="00410EA8">
          <w:rPr>
            <w:lang w:eastAsia="en-GB"/>
          </w:rPr>
          <w:t>the research question:</w:t>
        </w:r>
        <w:r w:rsidR="00410EA8">
          <w:t xml:space="preserve"> </w:t>
        </w:r>
        <w:r w:rsidR="00410EA8" w:rsidRPr="00440C3C">
          <w:rPr>
            <w:i/>
            <w:iCs/>
          </w:rPr>
          <w:t xml:space="preserve">Can symptoms and findings be automatically prelabelled to assist manual annotation in Swedish electronic health records using Swedish ICD10 codes? </w:t>
        </w:r>
      </w:ins>
      <w:ins w:id="822" w:author="Carl Ollvik Aasa" w:date="2021-08-03T16:23:00Z">
        <w:r w:rsidR="007A7701">
          <w:rPr>
            <w:i/>
            <w:iCs/>
          </w:rPr>
          <w:t xml:space="preserve"> </w:t>
        </w:r>
        <w:r w:rsidR="007A7701">
          <w:t xml:space="preserve">In particular we </w:t>
        </w:r>
      </w:ins>
      <w:ins w:id="823" w:author="Carl Ollvik Aasa" w:date="2021-08-03T16:24:00Z">
        <w:r w:rsidR="00086DA2">
          <w:t xml:space="preserve">aim </w:t>
        </w:r>
      </w:ins>
      <w:ins w:id="824" w:author="Carl Ollvik Aasa" w:date="2021-08-03T16:26:00Z">
        <w:r w:rsidR="002E1359">
          <w:t>manual</w:t>
        </w:r>
      </w:ins>
      <w:ins w:id="825" w:author="Carl Ollvik Aasa" w:date="2021-08-03T16:29:00Z">
        <w:r w:rsidR="002723CA">
          <w:t>ly</w:t>
        </w:r>
      </w:ins>
      <w:ins w:id="826" w:author="Carl Ollvik Aasa" w:date="2021-08-03T16:26:00Z">
        <w:r w:rsidR="002E1359">
          <w:t xml:space="preserve"> annotat</w:t>
        </w:r>
      </w:ins>
      <w:ins w:id="827" w:author="Carl Ollvik Aasa" w:date="2021-08-03T16:29:00Z">
        <w:r w:rsidR="002723CA">
          <w:t>e</w:t>
        </w:r>
      </w:ins>
      <w:ins w:id="828" w:author="Carl Ollvik Aasa" w:date="2021-08-03T16:26:00Z">
        <w:r w:rsidR="002E1359">
          <w:t xml:space="preserve"> </w:t>
        </w:r>
      </w:ins>
      <w:ins w:id="829" w:author="Carl Ollvik Aasa" w:date="2021-08-03T16:33:00Z">
        <w:r w:rsidR="001F715D">
          <w:t>symptoms and findings</w:t>
        </w:r>
      </w:ins>
      <w:ins w:id="830" w:author="Carl Ollvik Aasa" w:date="2021-08-04T18:40:00Z">
        <w:r w:rsidR="000507CE">
          <w:t>, along with negations</w:t>
        </w:r>
      </w:ins>
      <w:ins w:id="831" w:author="Carl Ollvik Aasa" w:date="2021-08-03T16:33:00Z">
        <w:r w:rsidR="001F715D">
          <w:t xml:space="preserve"> in </w:t>
        </w:r>
      </w:ins>
      <w:ins w:id="832" w:author="Carl Ollvik Aasa" w:date="2021-08-03T16:26:00Z">
        <w:r w:rsidR="002E1359">
          <w:t xml:space="preserve">a corpus </w:t>
        </w:r>
      </w:ins>
      <w:ins w:id="833" w:author="Carl Ollvik Aasa" w:date="2021-08-03T16:28:00Z">
        <w:r w:rsidR="000A0CC3">
          <w:t xml:space="preserve">of </w:t>
        </w:r>
      </w:ins>
      <w:ins w:id="834" w:author="Carl Ollvik Aasa" w:date="2021-08-04T18:40:00Z">
        <w:r w:rsidR="00DF74DD">
          <w:t>fictional</w:t>
        </w:r>
      </w:ins>
      <w:ins w:id="835" w:author="Carl Ollvik Aasa" w:date="2021-08-03T16:29:00Z">
        <w:r w:rsidR="00CF4FA9">
          <w:t xml:space="preserve"> </w:t>
        </w:r>
        <w:r w:rsidR="00DD5DC5">
          <w:t>patie</w:t>
        </w:r>
      </w:ins>
      <w:ins w:id="836" w:author="Carl Ollvik Aasa" w:date="2021-08-03T16:30:00Z">
        <w:r w:rsidR="00DD5DC5">
          <w:t>nt chart</w:t>
        </w:r>
      </w:ins>
      <w:ins w:id="837" w:author="Carl Ollvik Aasa" w:date="2021-08-03T16:31:00Z">
        <w:r w:rsidR="007854A6">
          <w:t>s</w:t>
        </w:r>
      </w:ins>
      <w:ins w:id="838" w:author="Carl Ollvik Aasa" w:date="2021-08-03T16:30:00Z">
        <w:r w:rsidR="00905B7B">
          <w:t xml:space="preserve"> from Swedish emergency rooms and compare t</w:t>
        </w:r>
      </w:ins>
      <w:ins w:id="839" w:author="Carl Ollvik Aasa" w:date="2021-08-03T16:26:00Z">
        <w:r w:rsidR="002E1359">
          <w:t xml:space="preserve">o </w:t>
        </w:r>
        <w:r w:rsidR="009B4572">
          <w:t xml:space="preserve">the automatic labeling </w:t>
        </w:r>
        <w:r w:rsidR="00420A1E">
          <w:t>done computationally</w:t>
        </w:r>
      </w:ins>
      <w:ins w:id="840" w:author="Carl Ollvik Aasa" w:date="2021-08-03T16:27:00Z">
        <w:r w:rsidR="00B2369D">
          <w:t xml:space="preserve"> </w:t>
        </w:r>
      </w:ins>
      <w:ins w:id="841" w:author="Carl Ollvik Aasa" w:date="2021-08-03T16:32:00Z">
        <w:r w:rsidR="00042E00">
          <w:t>matching ICD-10-SE codes from the R</w:t>
        </w:r>
      </w:ins>
      <w:ins w:id="842" w:author="Carl Ollvik Aasa" w:date="2021-08-03T16:33:00Z">
        <w:r w:rsidR="0077017E">
          <w:t xml:space="preserve">00-R99 </w:t>
        </w:r>
      </w:ins>
      <w:ins w:id="843" w:author="Carl Ollvik Aasa" w:date="2021-08-03T16:34:00Z">
        <w:r w:rsidR="00051A53">
          <w:t>categories</w:t>
        </w:r>
      </w:ins>
      <w:ins w:id="844" w:author="Carl Ollvik Aasa" w:date="2021-08-04T19:17:00Z">
        <w:r w:rsidR="0036100C">
          <w:t xml:space="preserve"> applying </w:t>
        </w:r>
        <w:r w:rsidR="00F11C25">
          <w:t xml:space="preserve">and comparing </w:t>
        </w:r>
        <w:r w:rsidR="00F11C25" w:rsidRPr="006F3696">
          <w:rPr>
            <w:highlight w:val="yellow"/>
            <w:rPrChange w:id="845" w:author="Carl Ollvik Aasa" w:date="2021-08-04T20:04:00Z">
              <w:rPr/>
            </w:rPrChange>
          </w:rPr>
          <w:t>preprocessing.,</w:t>
        </w:r>
      </w:ins>
      <w:ins w:id="846" w:author="Carl Ollvik Aasa" w:date="2021-08-03T16:34:00Z">
        <w:r w:rsidR="00051A53">
          <w:t xml:space="preserve"> </w:t>
        </w:r>
      </w:ins>
    </w:p>
    <w:p w14:paraId="40EFF0CB" w14:textId="23C98DF9" w:rsidR="00B25D38" w:rsidDel="005321B4" w:rsidRDefault="00584E3C" w:rsidP="005321B4">
      <w:pPr>
        <w:pStyle w:val="Paragraph0"/>
        <w:rPr>
          <w:del w:id="847" w:author="Carl Ollvik Aasa" w:date="2021-08-03T16:34:00Z"/>
          <w:lang w:eastAsia="en-GB"/>
        </w:rPr>
      </w:pPr>
      <w:del w:id="848" w:author="Carl Ollvik Aasa" w:date="2021-08-03T16:34:00Z">
        <w:r w:rsidDel="002A2A99">
          <w:rPr>
            <w:lang w:eastAsia="en-GB"/>
          </w:rPr>
          <w:delText>S</w:delText>
        </w:r>
        <w:r w:rsidR="00AA3AFA" w:rsidDel="002A2A99">
          <w:rPr>
            <w:lang w:eastAsia="en-GB"/>
          </w:rPr>
          <w:delText xml:space="preserve">tructure </w:delText>
        </w:r>
        <w:r w:rsidR="00C57958" w:rsidDel="002A2A99">
          <w:rPr>
            <w:lang w:eastAsia="en-GB"/>
          </w:rPr>
          <w:delText xml:space="preserve">and language </w:delText>
        </w:r>
        <w:r w:rsidR="00AA3AFA" w:rsidDel="002A2A99">
          <w:rPr>
            <w:lang w:eastAsia="en-GB"/>
          </w:rPr>
          <w:delText>of a health record</w:delText>
        </w:r>
        <w:r w:rsidR="008B0BAE" w:rsidDel="002A2A99">
          <w:rPr>
            <w:lang w:eastAsia="en-GB"/>
          </w:rPr>
          <w:delText>s</w:delText>
        </w:r>
        <w:r w:rsidDel="002A2A99">
          <w:rPr>
            <w:lang w:eastAsia="en-GB"/>
          </w:rPr>
          <w:delText>,</w:delText>
        </w:r>
        <w:r w:rsidR="008B0BAE" w:rsidDel="002A2A99">
          <w:rPr>
            <w:lang w:eastAsia="en-GB"/>
          </w:rPr>
          <w:delText xml:space="preserve"> and challenges for NLP</w:delText>
        </w:r>
      </w:del>
    </w:p>
    <w:p w14:paraId="7FAA1C31" w14:textId="5026AE34" w:rsidR="00D45266" w:rsidRPr="009F7998" w:rsidDel="00A40C27" w:rsidRDefault="00DC1439">
      <w:pPr>
        <w:pStyle w:val="FirstParagraph"/>
        <w:rPr>
          <w:ins w:id="849" w:author="Carl Ollvik" w:date="2021-08-02T18:39:00Z"/>
          <w:del w:id="850" w:author="Carl Ollvik Aasa" w:date="2021-08-03T16:51:00Z"/>
          <w:rStyle w:val="ReferenceChar"/>
          <w:rFonts w:ascii="Adobe Garamond Pro" w:eastAsia="Calibri" w:hAnsi="Adobe Garamond Pro"/>
          <w:b w:val="0"/>
          <w:color w:val="000000" w:themeColor="text1"/>
          <w:position w:val="0"/>
          <w:highlight w:val="green"/>
          <w:rPrChange w:id="851" w:author="Carl Ollvik Aasa" w:date="2021-08-04T14:46:00Z">
            <w:rPr>
              <w:ins w:id="852" w:author="Carl Ollvik" w:date="2021-08-02T18:39:00Z"/>
              <w:del w:id="853" w:author="Carl Ollvik Aasa" w:date="2021-08-03T16:51:00Z"/>
              <w:rStyle w:val="ReferenceChar"/>
              <w:kern w:val="0"/>
            </w:rPr>
          </w:rPrChange>
        </w:rPr>
      </w:pPr>
      <w:del w:id="854" w:author="Carl Ollvik Aasa" w:date="2021-08-03T11:32:00Z">
        <w:r w:rsidRPr="004C28E1" w:rsidDel="007B3AC9">
          <w:rPr>
            <w:highlight w:val="green"/>
            <w:lang w:eastAsia="en-GB"/>
            <w:rPrChange w:id="855" w:author="Carl Ollvik Aasa" w:date="2021-08-04T13:01:00Z">
              <w:rPr>
                <w:rFonts w:ascii="Adobe Garamond Pro Bold" w:hAnsi="Adobe Garamond Pro Bold"/>
                <w:b/>
                <w:color w:val="C45911" w:themeColor="accent2" w:themeShade="BF"/>
                <w:position w:val="2"/>
                <w:shd w:val="clear" w:color="auto" w:fill="FFFFFF" w:themeFill="background1"/>
                <w:lang w:eastAsia="en-GB"/>
              </w:rPr>
            </w:rPrChange>
          </w:rPr>
          <w:delText>A</w:delText>
        </w:r>
        <w:r w:rsidR="008610AC" w:rsidRPr="004C28E1" w:rsidDel="007B3AC9">
          <w:rPr>
            <w:highlight w:val="green"/>
            <w:lang w:eastAsia="en-GB"/>
            <w:rPrChange w:id="856" w:author="Carl Ollvik Aasa" w:date="2021-08-04T13:01:00Z">
              <w:rPr>
                <w:lang w:eastAsia="en-GB"/>
              </w:rPr>
            </w:rPrChange>
          </w:rPr>
          <w:delText xml:space="preserve"> large part</w:delText>
        </w:r>
        <w:r w:rsidR="009049E8" w:rsidRPr="004C28E1" w:rsidDel="007B3AC9">
          <w:rPr>
            <w:highlight w:val="green"/>
            <w:lang w:eastAsia="en-GB"/>
            <w:rPrChange w:id="857" w:author="Carl Ollvik Aasa" w:date="2021-08-04T13:01:00Z">
              <w:rPr>
                <w:lang w:eastAsia="en-GB"/>
              </w:rPr>
            </w:rPrChange>
          </w:rPr>
          <w:delText xml:space="preserve"> </w:delText>
        </w:r>
        <w:r w:rsidR="00E94121" w:rsidRPr="004C28E1" w:rsidDel="007B3AC9">
          <w:rPr>
            <w:highlight w:val="green"/>
            <w:lang w:eastAsia="en-GB"/>
            <w:rPrChange w:id="858" w:author="Carl Ollvik Aasa" w:date="2021-08-04T13:01:00Z">
              <w:rPr>
                <w:lang w:eastAsia="en-GB"/>
              </w:rPr>
            </w:rPrChange>
          </w:rPr>
          <w:delText xml:space="preserve">of the information in </w:delText>
        </w:r>
        <w:r w:rsidR="009049E8" w:rsidRPr="004C28E1" w:rsidDel="007B3AC9">
          <w:rPr>
            <w:highlight w:val="green"/>
            <w:lang w:eastAsia="en-GB"/>
            <w:rPrChange w:id="859" w:author="Carl Ollvik Aasa" w:date="2021-08-04T13:01:00Z">
              <w:rPr>
                <w:lang w:eastAsia="en-GB"/>
              </w:rPr>
            </w:rPrChange>
          </w:rPr>
          <w:delText xml:space="preserve">health record </w:delText>
        </w:r>
      </w:del>
      <w:del w:id="860" w:author="Carl Ollvik Aasa" w:date="2021-08-02T20:53:00Z">
        <w:r w:rsidR="009049E8" w:rsidRPr="004C28E1" w:rsidDel="00DD3D00">
          <w:rPr>
            <w:highlight w:val="green"/>
            <w:lang w:eastAsia="en-GB"/>
            <w:rPrChange w:id="861" w:author="Carl Ollvik Aasa" w:date="2021-08-04T13:01:00Z">
              <w:rPr>
                <w:lang w:eastAsia="en-GB"/>
              </w:rPr>
            </w:rPrChange>
          </w:rPr>
          <w:delText xml:space="preserve">information </w:delText>
        </w:r>
      </w:del>
      <w:del w:id="862" w:author="Carl Ollvik Aasa" w:date="2021-08-02T21:07:00Z">
        <w:r w:rsidR="009049E8" w:rsidRPr="004C28E1" w:rsidDel="004E08D3">
          <w:rPr>
            <w:highlight w:val="green"/>
            <w:lang w:eastAsia="en-GB"/>
            <w:rPrChange w:id="863" w:author="Carl Ollvik Aasa" w:date="2021-08-04T13:01:00Z">
              <w:rPr>
                <w:lang w:eastAsia="en-GB"/>
              </w:rPr>
            </w:rPrChange>
          </w:rPr>
          <w:delText xml:space="preserve">is </w:delText>
        </w:r>
      </w:del>
      <w:del w:id="864" w:author="Carl Ollvik Aasa" w:date="2021-08-02T21:12:00Z">
        <w:r w:rsidR="009049E8" w:rsidRPr="004C28E1" w:rsidDel="00CB7C3E">
          <w:rPr>
            <w:highlight w:val="green"/>
            <w:lang w:eastAsia="en-GB"/>
            <w:rPrChange w:id="865" w:author="Carl Ollvik Aasa" w:date="2021-08-04T13:01:00Z">
              <w:rPr>
                <w:lang w:eastAsia="en-GB"/>
              </w:rPr>
            </w:rPrChange>
          </w:rPr>
          <w:delText>fragmented, unstructured and only available as free text</w:delText>
        </w:r>
      </w:del>
      <w:del w:id="866" w:author="Carl Ollvik Aasa" w:date="2021-08-02T20:55:00Z">
        <w:r w:rsidR="009049E8" w:rsidRPr="004C28E1" w:rsidDel="00713FFE">
          <w:rPr>
            <w:highlight w:val="green"/>
            <w:lang w:eastAsia="en-GB"/>
            <w:rPrChange w:id="867" w:author="Carl Ollvik Aasa" w:date="2021-08-04T13:01:00Z">
              <w:rPr>
                <w:lang w:eastAsia="en-GB"/>
              </w:rPr>
            </w:rPrChange>
          </w:rPr>
          <w:delText>,</w:delText>
        </w:r>
      </w:del>
      <w:del w:id="868" w:author="Carl Ollvik Aasa" w:date="2021-08-02T21:12:00Z">
        <w:r w:rsidR="009049E8" w:rsidRPr="004C28E1" w:rsidDel="00CB7C3E">
          <w:rPr>
            <w:highlight w:val="green"/>
            <w:lang w:eastAsia="en-GB"/>
            <w:rPrChange w:id="869" w:author="Carl Ollvik Aasa" w:date="2021-08-04T13:01:00Z">
              <w:rPr>
                <w:lang w:eastAsia="en-GB"/>
              </w:rPr>
            </w:rPrChange>
          </w:rPr>
          <w:delText xml:space="preserve"> </w:delText>
        </w:r>
      </w:del>
      <w:del w:id="870" w:author="Carl Ollvik Aasa" w:date="2021-08-03T12:59:00Z">
        <w:r w:rsidR="009049E8" w:rsidRPr="004C28E1" w:rsidDel="007F6BC2">
          <w:rPr>
            <w:highlight w:val="green"/>
            <w:lang w:eastAsia="en-GB"/>
            <w:rPrChange w:id="871" w:author="Carl Ollvik Aasa" w:date="2021-08-04T13:01:00Z">
              <w:rPr>
                <w:lang w:eastAsia="en-GB"/>
              </w:rPr>
            </w:rPrChange>
          </w:rPr>
          <w:delText xml:space="preserve">which despite it being a longstanding and widely acknowledged research goal, has made it impractical to utilize in a </w:delText>
        </w:r>
        <w:r w:rsidR="009049E8" w:rsidRPr="004C28E1" w:rsidDel="0009068E">
          <w:rPr>
            <w:highlight w:val="green"/>
            <w:lang w:eastAsia="en-GB"/>
            <w:rPrChange w:id="872" w:author="Carl Ollvik Aasa" w:date="2021-08-04T13:01:00Z">
              <w:rPr>
                <w:lang w:eastAsia="en-GB"/>
              </w:rPr>
            </w:rPrChange>
          </w:rPr>
          <w:delText xml:space="preserve">scalable way. </w:delText>
        </w:r>
        <w:r w:rsidR="009049E8" w:rsidRPr="004C28E1" w:rsidDel="0009068E">
          <w:rPr>
            <w:highlight w:val="green"/>
            <w:rPrChange w:id="873" w:author="Carl Ollvik Aasa" w:date="2021-08-04T13:01:00Z">
              <w:rPr/>
            </w:rPrChange>
          </w:rPr>
          <w:fldChar w:fldCharType="begin"/>
        </w:r>
        <w:r w:rsidR="00617538" w:rsidRPr="004C28E1" w:rsidDel="0009068E">
          <w:rPr>
            <w:highlight w:val="green"/>
            <w:rPrChange w:id="874" w:author="Carl Ollvik Aasa" w:date="2021-08-04T13:01:00Z">
              <w:rPr/>
            </w:rPrChange>
          </w:rPr>
          <w:delInstrText xml:space="preserve"> ADDIN ZOTERO_ITEM CSL_CITATION {"citationID":"nRtTnwIA","properties":{"formattedCitation":"(10)","plainCitation":"(10)","noteIndex":0},"citationItems":[{"id":172,"uris":["http://zotero.org/users/7999176/items/VIVML44G"],"uri":["http://zotero.org/users/7999176/items/VIVML44G"],"itemData":{"id":172,"type":"article-journal","abstract":"Automatic recognition of clinical entities in the narrative text of health records is useful for constructing applications for documentation of patient care, as well as for secondary usage in the form of medical knowledge extraction. There are a number of named entity recognition studies on English clinical text, but less work has been carried out on clinical text in other languages. This study was performed on Swedish health records, and focused on four entities that are highly relevant for constructing a patient overview and for medical hypothesis generation, namely the entities: Disorder, Finding, Pharmaceutical Drug and Body Structure. The study had two aims: to explore how well named entity recognition methods previously applied to English clinical text perform on similar texts written in Swedish; and to evaluate whether it is meaningful to divide the more general category Medical Problem, which has been used in a number of previous studies, into the two more granular entities, Disorder and Finding. Clinical notes from a Swedish internal medicine emergency unit were annotated for the four selected entity categories, and the inter-annotator agreement between two pairs of annotators was measured, resulting in an average F-score of 0.79 for Disorder, 0.66 for Finding, 0.90 for Pharmaceutical Drug and 0.80 for Body Structure. A subset of the developed corpus was thereafter used for finding suitable features for training a conditional random fields model. Finally, a new model was trained on this subset, using the best features and settings, and its ability to generalise to held-out data was evaluated. This final model obtained an F-score of 0.81 for Disorder, 0.69 for Finding, 0.88 for Pharmaceutical Drug, 0.85 for Body Structure and 0.78 for the combined category Disorder+Finding. The obtained results, which are in line with or slightly lower than those for similar studies on English clinical text, many of them conducted using a larger training data set, show that the approaches used for English are also suitable for Swedish clinical text. However, a small proportion of the errors made by the model are less likely to occur in English text, showing that results might be improved by further tailoring the system to clinical Swedish. The entity recognition results for the individual entities Disorder and Finding show that it is meaningful to separate the general category Medical Problem into these two more granular entity types, e.g. for knowledge mining of co-morbidity relations and disorder-finding relations.","container-title":"Journal of Biomedical Informatics","DOI":"10/f23c78","ISSN":"1532-0464","journalAbbreviation":"Journal of Biomedical Informatics","language":"en","note":"PMID: 24508177","page":"148-158","source":"ScienceDirect","title":"Automatic recognition of disorders, findings, pharmaceuticals and body structures from clinical text: An annotation and machine learning study","title-short":"Automatic recognition of disorders, findings, pharmaceuticals and body structures from clinical text","volume":"49","author":[{"family":"Skeppstedt","given":"Maria"},{"family":"Kvist","given":"Maria"},{"family":"Nilsson","given":"Gunnar H."},{"family":"Dalianis","given":"Hercules"}],"issued":{"date-parts":[["2014",6,1]]}}}],"schema":"https://github.com/citation-style-language/schema/raw/master/csl-citation.json"} </w:delInstrText>
        </w:r>
        <w:r w:rsidR="009049E8" w:rsidRPr="004C28E1" w:rsidDel="0009068E">
          <w:rPr>
            <w:highlight w:val="green"/>
            <w:rPrChange w:id="875" w:author="Carl Ollvik Aasa" w:date="2021-08-04T13:01:00Z">
              <w:rPr/>
            </w:rPrChange>
          </w:rPr>
          <w:fldChar w:fldCharType="separate"/>
        </w:r>
        <w:r w:rsidR="00617538" w:rsidRPr="004C28E1" w:rsidDel="0009068E">
          <w:rPr>
            <w:highlight w:val="green"/>
            <w:rPrChange w:id="876" w:author="Carl Ollvik Aasa" w:date="2021-08-04T13:01:00Z">
              <w:rPr/>
            </w:rPrChange>
          </w:rPr>
          <w:delText>(10)</w:delText>
        </w:r>
        <w:r w:rsidR="009049E8" w:rsidRPr="004C28E1" w:rsidDel="0009068E">
          <w:rPr>
            <w:highlight w:val="green"/>
            <w:rPrChange w:id="877" w:author="Carl Ollvik Aasa" w:date="2021-08-04T13:01:00Z">
              <w:rPr/>
            </w:rPrChange>
          </w:rPr>
          <w:fldChar w:fldCharType="end"/>
        </w:r>
      </w:del>
      <w:commentRangeStart w:id="878"/>
      <w:del w:id="879" w:author="Carl Ollvik Aasa" w:date="2021-08-03T21:40:00Z">
        <w:r w:rsidR="001F1A8D" w:rsidRPr="004C28E1" w:rsidDel="00A43B23">
          <w:rPr>
            <w:highlight w:val="green"/>
            <w:rPrChange w:id="880" w:author="Carl Ollvik Aasa" w:date="2021-08-04T13:01:00Z">
              <w:rPr>
                <w:i/>
                <w:iCs/>
              </w:rPr>
            </w:rPrChange>
          </w:rPr>
          <w:delText>problemdecided,</w:delText>
        </w:r>
        <w:r w:rsidR="001F1A8D" w:rsidRPr="004C28E1" w:rsidDel="00A43B23">
          <w:rPr>
            <w:i/>
            <w:iCs/>
            <w:highlight w:val="green"/>
            <w:rPrChange w:id="881" w:author="Carl Ollvik Aasa" w:date="2021-08-04T13:01:00Z">
              <w:rPr>
                <w:i/>
                <w:iCs/>
              </w:rPr>
            </w:rPrChange>
          </w:rPr>
          <w:delText xml:space="preserve"> </w:delText>
        </w:r>
        <w:r w:rsidR="001F1A8D" w:rsidRPr="004C28E1" w:rsidDel="00A43B23">
          <w:rPr>
            <w:highlight w:val="green"/>
            <w:rPrChange w:id="882" w:author="Carl Ollvik Aasa" w:date="2021-08-04T13:01:00Z">
              <w:rPr/>
            </w:rPrChange>
          </w:rPr>
          <w:delText xml:space="preserve">   </w:delText>
        </w:r>
        <w:commentRangeEnd w:id="878"/>
        <w:r w:rsidR="00D52DBA" w:rsidRPr="004C28E1" w:rsidDel="00A43B23">
          <w:rPr>
            <w:rStyle w:val="CommentReference"/>
            <w:highlight w:val="green"/>
            <w:rPrChange w:id="883" w:author="Carl Ollvik Aasa" w:date="2021-08-04T13:01:00Z">
              <w:rPr>
                <w:rStyle w:val="CommentReference"/>
              </w:rPr>
            </w:rPrChange>
          </w:rPr>
          <w:commentReference w:id="878"/>
        </w:r>
      </w:del>
      <w:del w:id="884" w:author="Carl Ollvik Aasa" w:date="2021-06-02T13:34:00Z">
        <w:r w:rsidR="001F1A8D" w:rsidRPr="004C28E1" w:rsidDel="001C38A1">
          <w:rPr>
            <w:rStyle w:val="BodyTextChar"/>
            <w:highlight w:val="green"/>
            <w:rPrChange w:id="885" w:author="Carl Ollvik Aasa" w:date="2021-08-04T13:01:00Z">
              <w:rPr>
                <w:rStyle w:val="BodyTextChar"/>
              </w:rPr>
            </w:rPrChange>
          </w:rPr>
          <w:fldChar w:fldCharType="begin"/>
        </w:r>
        <w:r w:rsidR="001F1A8D" w:rsidRPr="004C28E1" w:rsidDel="001C38A1">
          <w:rPr>
            <w:rStyle w:val="BodyTextChar"/>
            <w:highlight w:val="green"/>
            <w:rPrChange w:id="886" w:author="Carl Ollvik Aasa" w:date="2021-08-04T13:01:00Z">
              <w:rPr>
                <w:rStyle w:val="BodyTextChar"/>
              </w:rPr>
            </w:rPrChange>
          </w:rPr>
          <w:delInstrText xml:space="preserve"> ADDIN ZOTERO_ITEM CSL_CITATION {"citationID":"V5aBOtv4","properties":{"formattedCitation":"(1)","plainCitation":"(1)","noteIndex":0},"citationItems":[{"id":214,"uris":["http://zotero.org/users/7999176/items/YC75A66H"],"uri":["http://zotero.org/users/7999176/items/YC75A66H"],"itemData":{"id":214,"type":"article-journal","abstract":"This article discusses how to use the SOAP (subjective, objective, assessment, and plan) note format to provide clear and concise documentation of the client's continuum of care. Not only does this format allow for thorough documentation, but it also assists the counselor in representing client concerns in a holistic framework, thus permitting practitioners, paraprofessionals, and case managers to better understand the concerns and needs of the client. Whereas counselors working in certain settings (e.g., public funded institutions) are likely to find various recommendations in the article easy to incorporate into their current practice, the authors believe the recommendations are relevant to a wide array of settings.","container-title":"Journal of Counseling &amp; Development","DOI":"10/fzgb64","ISSN":"1556-6676","issue":"3","language":"en","note":"_eprint: https://onlinelibrary.wiley.com/doi/pdf/10.1002/j.1556-6678.2002.tb00193.x","page":"286-292","source":"Wiley Online Library","title":"Learning to Write Case Notes Using the SOAP Format","volume":"80","author":[{"family":"Cameron","given":"Susan"},{"family":"Turtle-Song","given":"Imani"}],"issued":{"date-parts":[["2002"]]}}}],"schema":"https://github.com/citation-style-language/schema/raw/master/csl-citation.json"} </w:delInstrText>
        </w:r>
        <w:r w:rsidR="001F1A8D" w:rsidRPr="004C28E1" w:rsidDel="001C38A1">
          <w:rPr>
            <w:rStyle w:val="BodyTextChar"/>
            <w:highlight w:val="green"/>
            <w:rPrChange w:id="887" w:author="Carl Ollvik Aasa" w:date="2021-08-04T13:01:00Z">
              <w:rPr>
                <w:rStyle w:val="BodyTextChar"/>
              </w:rPr>
            </w:rPrChange>
          </w:rPr>
          <w:fldChar w:fldCharType="separate"/>
        </w:r>
        <w:r w:rsidR="001F1A8D" w:rsidRPr="004C28E1" w:rsidDel="001C38A1">
          <w:rPr>
            <w:rStyle w:val="BodyTextChar"/>
            <w:highlight w:val="green"/>
            <w:rPrChange w:id="888" w:author="Carl Ollvik Aasa" w:date="2021-08-04T13:01:00Z">
              <w:rPr>
                <w:rStyle w:val="BodyTextChar"/>
              </w:rPr>
            </w:rPrChange>
          </w:rPr>
          <w:delText>(1)</w:delText>
        </w:r>
        <w:r w:rsidR="001F1A8D" w:rsidRPr="004C28E1" w:rsidDel="001C38A1">
          <w:rPr>
            <w:rStyle w:val="BodyTextChar"/>
            <w:highlight w:val="green"/>
            <w:rPrChange w:id="889" w:author="Carl Ollvik Aasa" w:date="2021-08-04T13:01:00Z">
              <w:rPr>
                <w:rStyle w:val="BodyTextChar"/>
              </w:rPr>
            </w:rPrChange>
          </w:rPr>
          <w:fldChar w:fldCharType="end"/>
        </w:r>
      </w:del>
      <w:del w:id="890" w:author="Carl Ollvik Aasa" w:date="2021-08-03T21:52:00Z">
        <w:r w:rsidR="001F1A8D" w:rsidRPr="004C28E1" w:rsidDel="003909A5">
          <w:rPr>
            <w:rStyle w:val="BodyTextChar"/>
            <w:rFonts w:eastAsia="Calibri"/>
            <w:highlight w:val="green"/>
            <w:rPrChange w:id="891" w:author="Carl Ollvik Aasa" w:date="2021-08-04T13:01:00Z">
              <w:rPr>
                <w:rStyle w:val="BodyTextChar"/>
                <w:rFonts w:eastAsia="Calibri"/>
              </w:rPr>
            </w:rPrChange>
          </w:rPr>
          <w:delText xml:space="preserve">. </w:delText>
        </w:r>
      </w:del>
    </w:p>
    <w:p w14:paraId="37DD913F" w14:textId="0DB293DB" w:rsidR="00B25D38" w:rsidRPr="004C28E1" w:rsidDel="00A40C27" w:rsidRDefault="00B25D38">
      <w:pPr>
        <w:pStyle w:val="FirstParagraph"/>
        <w:rPr>
          <w:ins w:id="892" w:author="Carl Ollvik" w:date="2021-08-02T18:39:00Z"/>
          <w:del w:id="893" w:author="Carl Ollvik Aasa" w:date="2021-08-03T16:51:00Z"/>
          <w:rStyle w:val="ReferenceChar"/>
          <w:rFonts w:eastAsiaTheme="majorEastAsia"/>
          <w:b w:val="0"/>
          <w:highlight w:val="green"/>
          <w:rPrChange w:id="894" w:author="Carl Ollvik Aasa" w:date="2021-08-04T13:01:00Z">
            <w:rPr>
              <w:ins w:id="895" w:author="Carl Ollvik" w:date="2021-08-02T18:39:00Z"/>
              <w:del w:id="896" w:author="Carl Ollvik Aasa" w:date="2021-08-03T16:51:00Z"/>
              <w:rStyle w:val="ReferenceChar"/>
              <w:rFonts w:eastAsiaTheme="majorEastAsia"/>
              <w:b/>
            </w:rPr>
          </w:rPrChange>
        </w:rPr>
        <w:pPrChange w:id="897" w:author="Carl Ollvik Aasa" w:date="2021-08-03T16:51:00Z">
          <w:pPr>
            <w:pStyle w:val="Heading2"/>
          </w:pPr>
        </w:pPrChange>
      </w:pPr>
      <w:ins w:id="898" w:author="Carl Ollvik" w:date="2021-08-02T18:39:00Z">
        <w:del w:id="899" w:author="Carl Ollvik Aasa" w:date="2021-08-03T16:51:00Z">
          <w:r w:rsidRPr="004C28E1" w:rsidDel="00A40C27">
            <w:rPr>
              <w:rStyle w:val="ReferenceChar"/>
              <w:rFonts w:eastAsiaTheme="majorEastAsia"/>
              <w:highlight w:val="green"/>
              <w:rPrChange w:id="900" w:author="Carl Ollvik Aasa" w:date="2021-08-04T13:01:00Z">
                <w:rPr>
                  <w:rStyle w:val="ReferenceChar"/>
                  <w:rFonts w:eastAsiaTheme="majorEastAsia"/>
                </w:rPr>
              </w:rPrChange>
            </w:rPr>
            <w:delText>NLP</w:delText>
          </w:r>
        </w:del>
      </w:ins>
      <w:ins w:id="901" w:author="Carl Ollvik" w:date="2021-08-02T18:43:00Z">
        <w:del w:id="902" w:author="Carl Ollvik Aasa" w:date="2021-08-03T16:51:00Z">
          <w:r w:rsidR="0072116F" w:rsidRPr="004C28E1" w:rsidDel="00A40C27">
            <w:rPr>
              <w:rStyle w:val="ReferenceChar"/>
              <w:rFonts w:eastAsiaTheme="majorEastAsia"/>
              <w:highlight w:val="green"/>
              <w:rPrChange w:id="903" w:author="Carl Ollvik Aasa" w:date="2021-08-04T13:01:00Z">
                <w:rPr>
                  <w:rStyle w:val="ReferenceChar"/>
                  <w:rFonts w:eastAsiaTheme="majorEastAsia"/>
                </w:rPr>
              </w:rPrChange>
            </w:rPr>
            <w:delText xml:space="preserve"> for Swedish medical texts</w:delText>
          </w:r>
        </w:del>
      </w:ins>
    </w:p>
    <w:p w14:paraId="03EE593D" w14:textId="0E0579F9" w:rsidR="00B25D38" w:rsidRPr="00490D70" w:rsidDel="00297C97" w:rsidRDefault="00B25D38">
      <w:pPr>
        <w:pStyle w:val="FirstParagraph"/>
        <w:rPr>
          <w:ins w:id="904" w:author="Carl Ollvik" w:date="2021-08-02T18:39:00Z"/>
          <w:moveFrom w:id="905" w:author="Carl Ollvik Aasa" w:date="2021-08-03T12:29:00Z"/>
          <w:rFonts w:eastAsia="AdvGulliv-R"/>
        </w:rPr>
        <w:pPrChange w:id="906" w:author="Carl Ollvik Aasa" w:date="2021-08-03T16:51:00Z">
          <w:pPr>
            <w:pStyle w:val="BodyText"/>
          </w:pPr>
        </w:pPrChange>
      </w:pPr>
      <w:moveFromRangeStart w:id="907" w:author="Carl Ollvik Aasa" w:date="2021-08-03T12:29:00Z" w:name="move78886201"/>
      <w:moveFrom w:id="908" w:author="Carl Ollvik Aasa" w:date="2021-08-03T12:29:00Z">
        <w:ins w:id="909" w:author="Carl Ollvik" w:date="2021-08-02T18:39:00Z">
          <w:r w:rsidRPr="004C28E1" w:rsidDel="00297C97">
            <w:rPr>
              <w:rFonts w:eastAsia="AdvGulliv-R"/>
              <w:highlight w:val="green"/>
              <w:rPrChange w:id="910" w:author="Carl Ollvik Aasa" w:date="2021-08-04T13:01:00Z">
                <w:rPr>
                  <w:rFonts w:eastAsia="AdvGulliv-R"/>
                </w:rPr>
              </w:rPrChange>
            </w:rPr>
            <w:t xml:space="preserve">Some adoptions of tools developed for German, English and other languages have been examined to varied degree.  NER in Swedish poses special challenges, as Swedish compounding of words occurs frequently and the language if more inflective than English for which most NLP tools have been developed. </w:t>
          </w:r>
          <w:r w:rsidRPr="004C28E1" w:rsidDel="00297C97">
            <w:rPr>
              <w:rFonts w:eastAsia="AdvGulliv-R"/>
              <w:highlight w:val="green"/>
              <w:rPrChange w:id="911" w:author="Carl Ollvik Aasa" w:date="2021-08-04T13:01:00Z">
                <w:rPr>
                  <w:rFonts w:eastAsia="AdvGulliv-R"/>
                </w:rPr>
              </w:rPrChange>
            </w:rPr>
            <w:fldChar w:fldCharType="begin"/>
          </w:r>
        </w:ins>
        <w:r w:rsidR="002C1917" w:rsidRPr="004C28E1" w:rsidDel="00297C97">
          <w:rPr>
            <w:rFonts w:eastAsia="AdvGulliv-R"/>
            <w:highlight w:val="green"/>
            <w:rPrChange w:id="912" w:author="Carl Ollvik Aasa" w:date="2021-08-04T13:01:00Z">
              <w:rPr>
                <w:rFonts w:eastAsia="AdvGulliv-R"/>
              </w:rPr>
            </w:rPrChange>
          </w:rPr>
          <w:instrText xml:space="preserve"> ADDIN ZOTERO_ITEM CSL_CITATION {"citationID":"UJANoQPR","properties":{"formattedCitation":"(10)","plainCitation":"(10)","noteIndex":0},"citationItems":[{"id":"MxH7HdUK/GXe0kUJv","uris":["http://zotero.org/users/7999176/items/LE794EXU"],"uri":["http://zotero.org/users/7999176/items/LE794EXU"],"itemData":{"id":211,"type":"article-journal","abstract":"Most methods for negation detection in clinical text have been developed for English text, and there is a need for evaluating the feasibility of adapting these methods to other languages. A Swedish adaption of the English rule-based negation detection system NegEx, which detects negations through the use of trigger phrases, was therefore evaluated.","container-title":"Journal of Biomedical Semantics","DOI":"10/cj6tfs","ISSN":"2041-1480","issue":"3","journalAbbreviation":"Journal of Biomedical Semantics","page":"S3","source":"BioMed Central","title":"Negation detection in Swedish clinical text: An adaption of NegEx to Swedish","title-short":"Negation detection in Swedish clinical text","volume":"2","author":[{"family":"Skeppstedt","given":"Maria"}],"issued":{"date-parts":[["2011",7,14]]}}}],"schema":"https://github.com/citation-style-language/schema/raw/master/csl-citation.json"} </w:instrText>
        </w:r>
        <w:ins w:id="913" w:author="Carl Ollvik" w:date="2021-08-02T18:39:00Z">
          <w:r w:rsidRPr="004C28E1" w:rsidDel="00297C97">
            <w:rPr>
              <w:rFonts w:eastAsia="AdvGulliv-R"/>
              <w:highlight w:val="green"/>
              <w:rPrChange w:id="914" w:author="Carl Ollvik Aasa" w:date="2021-08-04T13:01:00Z">
                <w:rPr>
                  <w:rFonts w:eastAsia="AdvGulliv-R"/>
                </w:rPr>
              </w:rPrChange>
            </w:rPr>
            <w:fldChar w:fldCharType="separate"/>
          </w:r>
        </w:ins>
        <w:r w:rsidR="002C1917" w:rsidRPr="004C28E1" w:rsidDel="00297C97">
          <w:rPr>
            <w:rFonts w:eastAsia="AdvGulliv-R"/>
            <w:highlight w:val="green"/>
            <w:rPrChange w:id="915" w:author="Carl Ollvik Aasa" w:date="2021-08-04T13:01:00Z">
              <w:rPr>
                <w:rFonts w:eastAsia="AdvGulliv-R"/>
              </w:rPr>
            </w:rPrChange>
          </w:rPr>
          <w:t>(10)</w:t>
        </w:r>
        <w:ins w:id="916" w:author="Carl Ollvik" w:date="2021-08-02T18:39:00Z">
          <w:r w:rsidRPr="004C28E1" w:rsidDel="00297C97">
            <w:rPr>
              <w:rFonts w:eastAsia="AdvGulliv-R"/>
              <w:highlight w:val="green"/>
              <w:rPrChange w:id="917" w:author="Carl Ollvik Aasa" w:date="2021-08-04T13:01:00Z">
                <w:rPr>
                  <w:rFonts w:eastAsia="AdvGulliv-R"/>
                </w:rPr>
              </w:rPrChange>
            </w:rPr>
            <w:fldChar w:fldCharType="end"/>
          </w:r>
          <w:r w:rsidRPr="004C28E1" w:rsidDel="00297C97">
            <w:rPr>
              <w:rFonts w:eastAsia="AdvGulliv-R"/>
              <w:highlight w:val="green"/>
              <w:rPrChange w:id="918" w:author="Carl Ollvik Aasa" w:date="2021-08-04T13:01:00Z">
                <w:rPr>
                  <w:rFonts w:eastAsia="AdvGulliv-R"/>
                </w:rPr>
              </w:rPrChange>
            </w:rPr>
            <w:t xml:space="preserve"> </w:t>
          </w:r>
          <w:r w:rsidRPr="004C28E1" w:rsidDel="00297C97">
            <w:rPr>
              <w:rFonts w:eastAsia="AdvGulliv-R"/>
              <w:highlight w:val="green"/>
              <w:rPrChange w:id="919" w:author="Carl Ollvik Aasa" w:date="2021-08-04T13:01:00Z">
                <w:rPr>
                  <w:rFonts w:eastAsia="AdvGulliv-R"/>
                </w:rPr>
              </w:rPrChange>
            </w:rPr>
            <w:fldChar w:fldCharType="begin"/>
          </w:r>
        </w:ins>
        <w:r w:rsidR="002C1917" w:rsidRPr="004C28E1" w:rsidDel="00297C97">
          <w:rPr>
            <w:rFonts w:eastAsia="AdvGulliv-R"/>
            <w:highlight w:val="green"/>
            <w:rPrChange w:id="920" w:author="Carl Ollvik Aasa" w:date="2021-08-04T13:01:00Z">
              <w:rPr>
                <w:rFonts w:eastAsia="AdvGulliv-R"/>
              </w:rPr>
            </w:rPrChange>
          </w:rPr>
          <w:instrText xml:space="preserve"> ADDIN ZOTERO_ITEM CSL_CITATION {"citationID":"yChV1oQ3","properties":{"formattedCitation":"(8)","plainCitation":"(8)","noteIndex":0},"citationItems":[{"id":172,"uris":["http://zotero.org/users/7999176/items/VIVML44G"],"uri":["http://zotero.org/users/7999176/items/VIVML44G"],"itemData":{"id":172,"type":"article-journal","abstract":"Automatic recognition of clinical entities in the narrative text of health records is useful for constructing applications for documentation of patient care, as well as for secondary usage in the form of medical knowledge extraction. There are a number of named entity recognition studies on English clinical text, but less work has been carried out on clinical text in other languages. This study was performed on Swedish health records, and focused on four entities that are highly relevant for constructing a patient overview and for medical hypothesis generation, namely the entities: Disorder, Finding, Pharmaceutical Drug and Body Structure. The study had two aims: to explore how well named entity recognition methods previously applied to English clinical text perform on similar texts written in Swedish; and to evaluate whether it is meaningful to divide the more general category Medical Problem, which has been used in a number of previous studies, into the two more granular entities, Disorder and Finding. Clinical notes from a Swedish internal medicine emergency unit were annotated for the four selected entity categories, and the inter-annotator agreement between two pairs of annotators was measured, resulting in an average F-score of 0.79 for Disorder, 0.66 for Finding, 0.90 for Pharmaceutical Drug and 0.80 for Body Structure. A subset of the developed corpus was thereafter used for finding suitable features for training a conditional random fields model. Finally, a new model was trained on this subset, using the best features and settings, and its ability to generalise to held-out data was evaluated. This final model obtained an F-score of 0.81 for Disorder, 0.69 for Finding, 0.88 for Pharmaceutical Drug, 0.85 for Body Structure and 0.78 for the combined category Disorder+Finding. The obtained results, which are in line with or slightly lower than those for similar studies on English clinical text, many of them conducted using a larger training data set, show that the approaches used for English are also suitable for Swedish clinical text. However, a small proportion of the errors made by the model are less likely to occur in English text, showing that results might be improved by further tailoring the system to clinical Swedish. The entity recognition results for the individual entities Disorder and Finding show that it is meaningful to separate the general category Medical Problem into these two more granular entity types, e.g. for knowledge mining of co-morbidity relations and disorder-finding relations.","container-title":"Journal of Biomedical Informatics","DOI":"10/f23c78","ISSN":"1532-0464","journalAbbreviation":"Journal of Biomedical Informatics","language":"en","note":"PMID: 24508177","page":"148-158","source":"ScienceDirect","title":"Automatic recognition of disorders, findings, pharmaceuticals and body structures from clinical text: An annotation and machine learning study","title-short":"Automatic recognition of disorders, findings, pharmaceuticals and body structures from clinical text","volume":"49","author":[{"family":"Skeppstedt","given":"Maria"},{"family":"Kvist","given":"Maria"},{"family":"Nilsson","given":"Gunnar H."},{"family":"Dalianis","given":"Hercules"}],"issued":{"date-parts":[["2014",6,1]]}}}],"schema":"https://github.com/citation-style-language/schema/raw/master/csl-citation.json"} </w:instrText>
        </w:r>
        <w:ins w:id="921" w:author="Carl Ollvik" w:date="2021-08-02T18:39:00Z">
          <w:r w:rsidRPr="004C28E1" w:rsidDel="00297C97">
            <w:rPr>
              <w:rFonts w:eastAsia="AdvGulliv-R"/>
              <w:highlight w:val="green"/>
              <w:rPrChange w:id="922" w:author="Carl Ollvik Aasa" w:date="2021-08-04T13:01:00Z">
                <w:rPr>
                  <w:rFonts w:eastAsia="AdvGulliv-R"/>
                </w:rPr>
              </w:rPrChange>
            </w:rPr>
            <w:fldChar w:fldCharType="separate"/>
          </w:r>
        </w:ins>
        <w:r w:rsidR="002C1917" w:rsidRPr="004C28E1" w:rsidDel="00297C97">
          <w:rPr>
            <w:rFonts w:eastAsia="AdvGulliv-R"/>
            <w:highlight w:val="green"/>
            <w:rPrChange w:id="923" w:author="Carl Ollvik Aasa" w:date="2021-08-04T13:01:00Z">
              <w:rPr>
                <w:rFonts w:eastAsia="AdvGulliv-R"/>
              </w:rPr>
            </w:rPrChange>
          </w:rPr>
          <w:t>(8)</w:t>
        </w:r>
        <w:ins w:id="924" w:author="Carl Ollvik" w:date="2021-08-02T18:39:00Z">
          <w:r w:rsidRPr="004C28E1" w:rsidDel="00297C97">
            <w:rPr>
              <w:rFonts w:eastAsia="AdvGulliv-R"/>
              <w:highlight w:val="green"/>
              <w:rPrChange w:id="925" w:author="Carl Ollvik Aasa" w:date="2021-08-04T13:01:00Z">
                <w:rPr>
                  <w:rFonts w:eastAsia="AdvGulliv-R"/>
                </w:rPr>
              </w:rPrChange>
            </w:rPr>
            <w:fldChar w:fldCharType="end"/>
          </w:r>
          <w:r w:rsidRPr="004C28E1" w:rsidDel="00297C97">
            <w:rPr>
              <w:rFonts w:eastAsia="AdvGulliv-R"/>
              <w:highlight w:val="green"/>
              <w:rPrChange w:id="926" w:author="Carl Ollvik Aasa" w:date="2021-08-04T13:01:00Z">
                <w:rPr>
                  <w:rFonts w:eastAsia="AdvGulliv-R"/>
                </w:rPr>
              </w:rPrChange>
            </w:rPr>
            <w:t xml:space="preserve"> </w:t>
          </w:r>
          <w:r w:rsidRPr="004C28E1" w:rsidDel="00297C97">
            <w:rPr>
              <w:rFonts w:eastAsia="AdvGulliv-R"/>
              <w:highlight w:val="green"/>
              <w:rPrChange w:id="927" w:author="Carl Ollvik Aasa" w:date="2021-08-04T13:01:00Z">
                <w:rPr>
                  <w:rFonts w:eastAsia="AdvGulliv-R"/>
                </w:rPr>
              </w:rPrChange>
            </w:rPr>
            <w:fldChar w:fldCharType="begin"/>
          </w:r>
          <w:r w:rsidRPr="004C28E1" w:rsidDel="00297C97">
            <w:rPr>
              <w:rFonts w:eastAsia="AdvGulliv-R"/>
              <w:highlight w:val="green"/>
              <w:rPrChange w:id="928" w:author="Carl Ollvik Aasa" w:date="2021-08-04T13:01:00Z">
                <w:rPr>
                  <w:rFonts w:eastAsia="AdvGulliv-R"/>
                </w:rPr>
              </w:rPrChange>
            </w:rPr>
            <w:instrText xml:space="preserve"> ADDIN ZOTERO_ITEM CSL_CITATION {"citationID":"EyBNRgBd","properties":{"formattedCitation":"(1)","plainCitation":"(1)","noteIndex":0},"citationItems":[{"id":226,"uris":["http://zotero.org/users/7999176/items/9A2AD884"],"uri":["http://zotero.org/users/7999176/items/9A2AD884"],"itemData":{"id":226,"type":"book","abstract":"This open access book describes the results of natural language processing and machine learning methods applied to clinical text from electronic patient records. It is divided into twelve chapters. Chapters 1-4 discuss the history and background of the original paper-based patient records, their purpose, and how they are written and structured. These initial chapters do not require any technical or medical background knowledge. The remaining eight chapters are more technical in nature and describe various medical classifications and terminologies such as ICD diagnosis codes, SNOMED CT, MeSH, UMLS, and ATC. Chapters 5-10 cover basic tools for natural language processing and information retrieval, and how to apply them to clinical text. The difference between rule-based and machine learning-based methods, as well as between supervised and unsupervised machine learning methods, are also explained. Next, ethical concerns regarding the use of sensitive patient records for research purposes are discussed, including methods for de-identifying electronic patient records and safely storing patient records. The book's closing chapters present a number of applications in clinical text mining and summarise the lessons learned from the previous chapters. The book provides a comprehensive overview of technical issues arising in clinical text mining, and offers a valuable guide for advanced students in health informatics, computational linguistics, and information retrieval, and for researchers entering these fields","call-number":"025.04","edition":"1st ed. 2018","event-place":"Cham","ISBN":"978-3-319-78503-5","note":"DOI: 10.1007/978-3-319-78503-5","number-of-pages":"1","publisher":"Springer International Publishing : Imprint: Springer","publisher-place":"Cham","source":"Library of Congress ISBN","title":"Clinical Text Mining: Secondary Use of Electronic Patient Records","title-short":"Clinical Text Mining","author":[{"family":"Dalianis","given":"Hercules"}],"issued":{"date-parts":[["2018"]]}}}],"schema":"https://github.com/citation-style-language/schema/raw/master/csl-citation.json"} </w:instrText>
          </w:r>
          <w:r w:rsidRPr="004C28E1" w:rsidDel="00297C97">
            <w:rPr>
              <w:rFonts w:eastAsia="AdvGulliv-R"/>
              <w:highlight w:val="green"/>
              <w:rPrChange w:id="929" w:author="Carl Ollvik Aasa" w:date="2021-08-04T13:01:00Z">
                <w:rPr>
                  <w:rFonts w:eastAsia="AdvGulliv-R"/>
                </w:rPr>
              </w:rPrChange>
            </w:rPr>
            <w:fldChar w:fldCharType="separate"/>
          </w:r>
          <w:r w:rsidRPr="004C28E1" w:rsidDel="00297C97">
            <w:rPr>
              <w:rFonts w:eastAsia="AdvGulliv-R"/>
              <w:highlight w:val="green"/>
              <w:rPrChange w:id="930" w:author="Carl Ollvik Aasa" w:date="2021-08-04T13:01:00Z">
                <w:rPr>
                  <w:rFonts w:eastAsia="AdvGulliv-R"/>
                </w:rPr>
              </w:rPrChange>
            </w:rPr>
            <w:t>(1)</w:t>
          </w:r>
          <w:r w:rsidRPr="004C28E1" w:rsidDel="00297C97">
            <w:rPr>
              <w:rFonts w:eastAsia="AdvGulliv-R"/>
              <w:highlight w:val="green"/>
              <w:rPrChange w:id="931" w:author="Carl Ollvik Aasa" w:date="2021-08-04T13:01:00Z">
                <w:rPr>
                  <w:rFonts w:eastAsia="AdvGulliv-R"/>
                </w:rPr>
              </w:rPrChange>
            </w:rPr>
            <w:fldChar w:fldCharType="end"/>
          </w:r>
          <w:r w:rsidDel="00297C97">
            <w:rPr>
              <w:rFonts w:eastAsia="AdvGulliv-R"/>
            </w:rPr>
            <w:t xml:space="preserve"> </w:t>
          </w:r>
        </w:ins>
      </w:moveFrom>
    </w:p>
    <w:moveFromRangeEnd w:id="907"/>
    <w:p w14:paraId="7DF03A02" w14:textId="76F5EA89" w:rsidR="00B25D38" w:rsidRPr="00B25D38" w:rsidDel="009F7998" w:rsidRDefault="00B25D38" w:rsidP="00A40C27">
      <w:pPr>
        <w:pStyle w:val="FirstParagraph"/>
        <w:rPr>
          <w:del w:id="932" w:author="Carl Ollvik Aasa" w:date="2021-08-04T14:46:00Z"/>
          <w:rFonts w:ascii="Calibri" w:eastAsia="Calibri" w:hAnsi="Calibri"/>
          <w:color w:val="auto"/>
          <w:spacing w:val="0"/>
          <w:sz w:val="22"/>
          <w:szCs w:val="22"/>
          <w:lang w:val="en-GB"/>
          <w:rPrChange w:id="933" w:author="Carl Ollvik" w:date="2021-08-02T18:39:00Z">
            <w:rPr>
              <w:del w:id="934" w:author="Carl Ollvik Aasa" w:date="2021-08-04T14:46:00Z"/>
              <w:rStyle w:val="ReferenceChar"/>
              <w:kern w:val="0"/>
            </w:rPr>
          </w:rPrChange>
        </w:rPr>
      </w:pPr>
    </w:p>
    <w:p w14:paraId="7770C515" w14:textId="70F77E64" w:rsidR="006D7CE1" w:rsidDel="00410EA8" w:rsidRDefault="00753C28" w:rsidP="00880F26">
      <w:pPr>
        <w:pStyle w:val="Heading2"/>
        <w:rPr>
          <w:del w:id="935" w:author="Carl Ollvik Aasa" w:date="2021-08-03T13:00:00Z"/>
        </w:rPr>
      </w:pPr>
      <w:bookmarkStart w:id="936" w:name="_Toc73791775"/>
      <w:del w:id="937" w:author="Carl Ollvik Aasa" w:date="2021-08-03T13:00:00Z">
        <w:r w:rsidDel="00410EA8">
          <w:delText>Purpose</w:delText>
        </w:r>
        <w:bookmarkStart w:id="938" w:name="_Toc73419040"/>
        <w:r w:rsidR="00C34501" w:rsidDel="00410EA8">
          <w:delText xml:space="preserve"> and </w:delText>
        </w:r>
      </w:del>
      <w:del w:id="939" w:author="Carl Ollvik Aasa" w:date="2021-06-02T12:37:00Z">
        <w:r w:rsidR="00C34501" w:rsidDel="00D06F56">
          <w:delText>Scientific</w:delText>
        </w:r>
      </w:del>
      <w:del w:id="940" w:author="Carl Ollvik Aasa" w:date="2021-08-03T13:00:00Z">
        <w:r w:rsidR="00C34501" w:rsidDel="00410EA8">
          <w:delText xml:space="preserve"> Questions</w:delText>
        </w:r>
        <w:bookmarkEnd w:id="936"/>
      </w:del>
    </w:p>
    <w:p w14:paraId="1FE9E2D6" w14:textId="4AB5C8E3" w:rsidR="003E5487" w:rsidRPr="008F5B90" w:rsidDel="00410EA8" w:rsidRDefault="00E2605E" w:rsidP="003E5487">
      <w:pPr>
        <w:pStyle w:val="FirstParagraph"/>
        <w:rPr>
          <w:del w:id="941" w:author="Carl Ollvik Aasa" w:date="2021-08-03T13:00:00Z"/>
          <w:lang w:eastAsia="en-GB"/>
        </w:rPr>
      </w:pPr>
      <w:del w:id="942" w:author="Carl Ollvik Aasa" w:date="2021-08-03T13:00:00Z">
        <w:r w:rsidDel="00410EA8">
          <w:rPr>
            <w:lang w:val="en-GB" w:eastAsia="en-GB"/>
          </w:rPr>
          <w:delText xml:space="preserve">The </w:delText>
        </w:r>
        <w:r w:rsidR="007A59A8" w:rsidDel="00410EA8">
          <w:rPr>
            <w:lang w:val="en-GB" w:eastAsia="en-GB"/>
          </w:rPr>
          <w:delText>goal</w:delText>
        </w:r>
        <w:r w:rsidDel="00410EA8">
          <w:rPr>
            <w:lang w:val="en-GB" w:eastAsia="en-GB"/>
          </w:rPr>
          <w:delText xml:space="preserve"> of this project is to</w:delText>
        </w:r>
        <w:r w:rsidDel="00410EA8">
          <w:rPr>
            <w:lang w:eastAsia="en-GB"/>
          </w:rPr>
          <w:delText xml:space="preserve"> </w:delText>
        </w:r>
      </w:del>
      <w:ins w:id="943" w:author="Carl Ollvik" w:date="2021-08-02T18:48:00Z">
        <w:del w:id="944" w:author="Carl Ollvik Aasa" w:date="2021-08-03T13:00:00Z">
          <w:r w:rsidR="003B3615" w:rsidDel="00410EA8">
            <w:rPr>
              <w:lang w:eastAsia="en-GB"/>
            </w:rPr>
            <w:delText>explore</w:delText>
          </w:r>
        </w:del>
      </w:ins>
      <w:ins w:id="945" w:author="Carl Ollvik" w:date="2021-08-02T18:51:00Z">
        <w:del w:id="946" w:author="Carl Ollvik Aasa" w:date="2021-08-03T13:00:00Z">
          <w:r w:rsidR="00353374" w:rsidDel="00410EA8">
            <w:rPr>
              <w:lang w:eastAsia="en-GB"/>
            </w:rPr>
            <w:delText xml:space="preserve">, </w:delText>
          </w:r>
        </w:del>
      </w:ins>
      <w:del w:id="947" w:author="Carl Ollvik Aasa" w:date="2021-08-03T13:00:00Z">
        <w:r w:rsidDel="00410EA8">
          <w:rPr>
            <w:lang w:eastAsia="en-GB"/>
          </w:rPr>
          <w:delText>develop</w:delText>
        </w:r>
      </w:del>
      <w:ins w:id="948" w:author="Carl Ollvik" w:date="2021-08-02T18:51:00Z">
        <w:del w:id="949" w:author="Carl Ollvik Aasa" w:date="2021-08-03T13:00:00Z">
          <w:r w:rsidR="00353374" w:rsidDel="00410EA8">
            <w:rPr>
              <w:lang w:eastAsia="en-GB"/>
            </w:rPr>
            <w:delText xml:space="preserve"> and evaluate</w:delText>
          </w:r>
        </w:del>
      </w:ins>
      <w:del w:id="950" w:author="Carl Ollvik Aasa" w:date="2021-08-03T13:00:00Z">
        <w:r w:rsidDel="00410EA8">
          <w:rPr>
            <w:lang w:eastAsia="en-GB"/>
          </w:rPr>
          <w:delText xml:space="preserve"> tools </w:delText>
        </w:r>
      </w:del>
      <w:ins w:id="951" w:author="Carl Ollvik" w:date="2021-08-02T18:48:00Z">
        <w:del w:id="952" w:author="Carl Ollvik Aasa" w:date="2021-08-03T13:00:00Z">
          <w:r w:rsidR="003B3615" w:rsidDel="00410EA8">
            <w:rPr>
              <w:lang w:eastAsia="en-GB"/>
            </w:rPr>
            <w:delText>for</w:delText>
          </w:r>
        </w:del>
      </w:ins>
      <w:ins w:id="953" w:author="Carl Ollvik" w:date="2021-08-02T18:49:00Z">
        <w:del w:id="954" w:author="Carl Ollvik Aasa" w:date="2021-08-03T13:00:00Z">
          <w:r w:rsidR="00353374" w:rsidDel="00410EA8">
            <w:rPr>
              <w:lang w:eastAsia="en-GB"/>
            </w:rPr>
            <w:delText xml:space="preserve"> </w:delText>
          </w:r>
        </w:del>
      </w:ins>
      <w:del w:id="955" w:author="Carl Ollvik Aasa" w:date="2021-08-03T13:00:00Z">
        <w:r w:rsidDel="00410EA8">
          <w:rPr>
            <w:lang w:eastAsia="en-GB"/>
          </w:rPr>
          <w:delText xml:space="preserve">to automate </w:delText>
        </w:r>
      </w:del>
      <w:ins w:id="956" w:author="Carl Ollvik" w:date="2021-08-02T18:49:00Z">
        <w:del w:id="957" w:author="Carl Ollvik Aasa" w:date="2021-08-03T13:00:00Z">
          <w:r w:rsidR="00353374" w:rsidDel="00410EA8">
            <w:rPr>
              <w:lang w:eastAsia="en-GB"/>
            </w:rPr>
            <w:delText>natural language processing of tex</w:delText>
          </w:r>
        </w:del>
      </w:ins>
      <w:ins w:id="958" w:author="Carl Ollvik" w:date="2021-08-02T18:50:00Z">
        <w:del w:id="959" w:author="Carl Ollvik Aasa" w:date="2021-08-03T13:00:00Z">
          <w:r w:rsidR="00353374" w:rsidDel="00410EA8">
            <w:rPr>
              <w:lang w:eastAsia="en-GB"/>
            </w:rPr>
            <w:delText xml:space="preserve">t from </w:delText>
          </w:r>
        </w:del>
      </w:ins>
      <w:del w:id="960" w:author="Carl Ollvik Aasa" w:date="2021-08-03T13:00:00Z">
        <w:r w:rsidDel="00410EA8">
          <w:rPr>
            <w:lang w:eastAsia="en-GB"/>
          </w:rPr>
          <w:delText xml:space="preserve">the extraction of information from </w:delText>
        </w:r>
      </w:del>
      <w:ins w:id="961" w:author="Carl Ollvik" w:date="2021-08-02T18:50:00Z">
        <w:del w:id="962" w:author="Carl Ollvik Aasa" w:date="2021-08-03T13:00:00Z">
          <w:r w:rsidR="00353374" w:rsidDel="00410EA8">
            <w:rPr>
              <w:lang w:eastAsia="en-GB"/>
            </w:rPr>
            <w:delText xml:space="preserve">Swedish </w:delText>
          </w:r>
        </w:del>
      </w:ins>
      <w:del w:id="963" w:author="Carl Ollvik Aasa" w:date="2021-08-03T12:57:00Z">
        <w:r w:rsidDel="00A11C5F">
          <w:rPr>
            <w:lang w:eastAsia="en-GB"/>
          </w:rPr>
          <w:delText xml:space="preserve">patient </w:delText>
        </w:r>
      </w:del>
      <w:del w:id="964" w:author="Carl Ollvik Aasa" w:date="2021-08-03T13:00:00Z">
        <w:r w:rsidDel="00410EA8">
          <w:rPr>
            <w:lang w:eastAsia="en-GB"/>
          </w:rPr>
          <w:delText>records</w:delText>
        </w:r>
      </w:del>
      <w:ins w:id="965" w:author="Carl Ollvik" w:date="2021-08-02T18:51:00Z">
        <w:del w:id="966" w:author="Carl Ollvik Aasa" w:date="2021-08-03T13:00:00Z">
          <w:r w:rsidR="00353374" w:rsidDel="00410EA8">
            <w:rPr>
              <w:lang w:eastAsia="en-GB"/>
            </w:rPr>
            <w:delText>. More specifically</w:delText>
          </w:r>
        </w:del>
      </w:ins>
      <w:ins w:id="967" w:author="Carl Ollvik" w:date="2021-08-02T18:54:00Z">
        <w:del w:id="968" w:author="Carl Ollvik Aasa" w:date="2021-08-03T13:00:00Z">
          <w:r w:rsidR="00D03FAE" w:rsidDel="00410EA8">
            <w:rPr>
              <w:lang w:eastAsia="en-GB"/>
            </w:rPr>
            <w:delText xml:space="preserve">, we here </w:delText>
          </w:r>
        </w:del>
      </w:ins>
      <w:ins w:id="969" w:author="Carl Ollvik" w:date="2021-08-02T18:52:00Z">
        <w:del w:id="970" w:author="Carl Ollvik Aasa" w:date="2021-08-03T13:00:00Z">
          <w:r w:rsidR="00353374" w:rsidDel="00410EA8">
            <w:rPr>
              <w:lang w:eastAsia="en-GB"/>
            </w:rPr>
            <w:delText xml:space="preserve">deploy Swedish </w:delText>
          </w:r>
        </w:del>
      </w:ins>
      <w:del w:id="971" w:author="Carl Ollvik Aasa" w:date="2021-08-03T13:00:00Z">
        <w:r w:rsidDel="00410EA8">
          <w:rPr>
            <w:lang w:eastAsia="en-GB"/>
          </w:rPr>
          <w:delText xml:space="preserve"> written in Swedish</w:delText>
        </w:r>
      </w:del>
      <w:ins w:id="972" w:author="Carl Ollvik" w:date="2021-08-02T18:52:00Z">
        <w:del w:id="973" w:author="Carl Ollvik Aasa" w:date="2021-08-03T13:00:00Z">
          <w:r w:rsidR="00353374" w:rsidDel="00410EA8">
            <w:rPr>
              <w:lang w:eastAsia="en-GB"/>
            </w:rPr>
            <w:delText>ICD10</w:delText>
          </w:r>
        </w:del>
        <w:del w:id="974" w:author="Carl Ollvik Aasa" w:date="2021-08-03T11:11:00Z">
          <w:r w:rsidR="00353374" w:rsidDel="00F81F5C">
            <w:rPr>
              <w:lang w:eastAsia="en-GB"/>
            </w:rPr>
            <w:delText>-</w:delText>
          </w:r>
        </w:del>
        <w:del w:id="975" w:author="Carl Ollvik Aasa" w:date="2021-08-03T13:00:00Z">
          <w:r w:rsidR="00353374" w:rsidDel="00410EA8">
            <w:rPr>
              <w:lang w:eastAsia="en-GB"/>
            </w:rPr>
            <w:delText xml:space="preserve">codes </w:delText>
          </w:r>
        </w:del>
      </w:ins>
      <w:ins w:id="976" w:author="Carl Ollvik" w:date="2021-08-02T18:53:00Z">
        <w:del w:id="977" w:author="Carl Ollvik Aasa" w:date="2021-08-03T13:00:00Z">
          <w:r w:rsidR="006315DA" w:rsidDel="00410EA8">
            <w:rPr>
              <w:lang w:eastAsia="en-GB"/>
            </w:rPr>
            <w:delText xml:space="preserve">for pattern based </w:delText>
          </w:r>
        </w:del>
      </w:ins>
      <w:ins w:id="978" w:author="Carl Ollvik" w:date="2021-08-02T18:52:00Z">
        <w:del w:id="979" w:author="Carl Ollvik Aasa" w:date="2021-08-03T13:00:00Z">
          <w:r w:rsidR="00353374" w:rsidDel="00410EA8">
            <w:rPr>
              <w:lang w:eastAsia="en-GB"/>
            </w:rPr>
            <w:delText>n</w:delText>
          </w:r>
        </w:del>
      </w:ins>
      <w:ins w:id="980" w:author="Carl Ollvik" w:date="2021-08-02T18:49:00Z">
        <w:del w:id="981" w:author="Carl Ollvik Aasa" w:date="2021-08-03T13:00:00Z">
          <w:r w:rsidR="008C3956" w:rsidDel="00410EA8">
            <w:rPr>
              <w:lang w:eastAsia="en-GB"/>
            </w:rPr>
            <w:delText xml:space="preserve">amed entity </w:delText>
          </w:r>
        </w:del>
      </w:ins>
      <w:del w:id="982" w:author="Carl Ollvik Aasa" w:date="2021-08-03T13:00:00Z">
        <w:r w:rsidDel="00410EA8">
          <w:rPr>
            <w:lang w:eastAsia="en-GB"/>
          </w:rPr>
          <w:delText>.</w:delText>
        </w:r>
      </w:del>
      <w:ins w:id="983" w:author="Carl Ollvik" w:date="2021-08-02T18:53:00Z">
        <w:del w:id="984" w:author="Carl Ollvik Aasa" w:date="2021-08-03T13:00:00Z">
          <w:r w:rsidR="006315DA" w:rsidDel="00410EA8">
            <w:rPr>
              <w:lang w:eastAsia="en-GB"/>
            </w:rPr>
            <w:delText>recognition of symptoms and findings</w:delText>
          </w:r>
        </w:del>
      </w:ins>
      <w:ins w:id="985" w:author="Carl Ollvik" w:date="2021-08-02T18:54:00Z">
        <w:del w:id="986" w:author="Carl Ollvik Aasa" w:date="2021-08-03T13:00:00Z">
          <w:r w:rsidR="00D03FAE" w:rsidDel="00410EA8">
            <w:rPr>
              <w:lang w:eastAsia="en-GB"/>
            </w:rPr>
            <w:delText xml:space="preserve"> with the research question:</w:delText>
          </w:r>
        </w:del>
      </w:ins>
      <w:del w:id="987" w:author="Carl Ollvik Aasa" w:date="2021-08-03T13:00:00Z">
        <w:r w:rsidDel="00410EA8">
          <w:rPr>
            <w:lang w:eastAsia="en-GB"/>
          </w:rPr>
          <w:delText xml:space="preserve"> </w:delText>
        </w:r>
        <w:r w:rsidR="003E5487" w:rsidDel="00410EA8">
          <w:delText>This study is part of a larger project trying to work towards this goal and focuses on three research questions:</w:delText>
        </w:r>
      </w:del>
    </w:p>
    <w:p w14:paraId="6AAFE403" w14:textId="51983329" w:rsidR="003E5487" w:rsidRPr="00D03FAE" w:rsidDel="00410EA8" w:rsidRDefault="00D03FAE">
      <w:pPr>
        <w:pStyle w:val="FirstParagraph"/>
        <w:rPr>
          <w:del w:id="988" w:author="Carl Ollvik Aasa" w:date="2021-08-03T13:00:00Z"/>
          <w:i/>
          <w:iCs/>
          <w:rPrChange w:id="989" w:author="Carl Ollvik" w:date="2021-08-02T18:54:00Z">
            <w:rPr>
              <w:del w:id="990" w:author="Carl Ollvik Aasa" w:date="2021-08-03T13:00:00Z"/>
            </w:rPr>
          </w:rPrChange>
        </w:rPr>
        <w:pPrChange w:id="991" w:author="Carl Ollvik" w:date="2021-08-02T18:54:00Z">
          <w:pPr>
            <w:pStyle w:val="ListParagraph"/>
          </w:pPr>
        </w:pPrChange>
      </w:pPr>
      <w:ins w:id="992" w:author="Carl Ollvik" w:date="2021-08-02T18:54:00Z">
        <w:del w:id="993" w:author="Carl Ollvik Aasa" w:date="2021-08-03T13:00:00Z">
          <w:r w:rsidDel="00410EA8">
            <w:delText xml:space="preserve"> </w:delText>
          </w:r>
        </w:del>
      </w:ins>
      <w:ins w:id="994" w:author="Carl Ollvik" w:date="2021-08-02T18:43:00Z">
        <w:del w:id="995" w:author="Carl Ollvik Aasa" w:date="2021-08-03T13:00:00Z">
          <w:r w:rsidR="006D7668" w:rsidRPr="00D03FAE" w:rsidDel="00410EA8">
            <w:rPr>
              <w:i/>
              <w:iCs/>
              <w:rPrChange w:id="996" w:author="Carl Ollvik" w:date="2021-08-02T18:54:00Z">
                <w:rPr/>
              </w:rPrChange>
            </w:rPr>
            <w:delText xml:space="preserve">Can </w:delText>
          </w:r>
        </w:del>
      </w:ins>
      <w:del w:id="997" w:author="Carl Ollvik Aasa" w:date="2021-08-03T13:00:00Z">
        <w:r w:rsidR="003E5487" w:rsidRPr="00D03FAE" w:rsidDel="00410EA8">
          <w:rPr>
            <w:i/>
            <w:iCs/>
            <w:rPrChange w:id="998" w:author="Carl Ollvik" w:date="2021-08-02T18:54:00Z">
              <w:rPr/>
            </w:rPrChange>
          </w:rPr>
          <w:delText xml:space="preserve">How can symptoms and findings as well as other entities of interest be automatically </w:delText>
        </w:r>
      </w:del>
      <w:ins w:id="999" w:author="Carl Ollvik" w:date="2021-08-02T18:44:00Z">
        <w:del w:id="1000" w:author="Carl Ollvik Aasa" w:date="2021-08-03T13:00:00Z">
          <w:r w:rsidR="006D7668" w:rsidRPr="00D03FAE" w:rsidDel="00410EA8">
            <w:rPr>
              <w:i/>
              <w:iCs/>
              <w:rPrChange w:id="1001" w:author="Carl Ollvik" w:date="2021-08-02T18:54:00Z">
                <w:rPr/>
              </w:rPrChange>
            </w:rPr>
            <w:delText>pre</w:delText>
          </w:r>
        </w:del>
      </w:ins>
      <w:del w:id="1002" w:author="Carl Ollvik Aasa" w:date="2021-08-03T13:00:00Z">
        <w:r w:rsidR="003E5487" w:rsidRPr="00D03FAE" w:rsidDel="00410EA8">
          <w:rPr>
            <w:i/>
            <w:iCs/>
            <w:rPrChange w:id="1003" w:author="Carl Ollvik" w:date="2021-08-02T18:54:00Z">
              <w:rPr/>
            </w:rPrChange>
          </w:rPr>
          <w:delText xml:space="preserve">labelled </w:delText>
        </w:r>
      </w:del>
      <w:ins w:id="1004" w:author="Carl Ollvik" w:date="2021-08-02T18:45:00Z">
        <w:del w:id="1005" w:author="Carl Ollvik Aasa" w:date="2021-08-03T13:00:00Z">
          <w:r w:rsidR="00464A27" w:rsidRPr="00D03FAE" w:rsidDel="00410EA8">
            <w:rPr>
              <w:i/>
              <w:iCs/>
              <w:rPrChange w:id="1006" w:author="Carl Ollvik" w:date="2021-08-02T18:54:00Z">
                <w:rPr/>
              </w:rPrChange>
            </w:rPr>
            <w:delText>to assist</w:delText>
          </w:r>
        </w:del>
      </w:ins>
      <w:ins w:id="1007" w:author="Carl Ollvik" w:date="2021-08-02T18:44:00Z">
        <w:del w:id="1008" w:author="Carl Ollvik Aasa" w:date="2021-08-03T13:00:00Z">
          <w:r w:rsidR="006D7668" w:rsidRPr="00D03FAE" w:rsidDel="00410EA8">
            <w:rPr>
              <w:i/>
              <w:iCs/>
              <w:rPrChange w:id="1009" w:author="Carl Ollvik" w:date="2021-08-02T18:54:00Z">
                <w:rPr/>
              </w:rPrChange>
            </w:rPr>
            <w:delText xml:space="preserve"> manual annotation </w:delText>
          </w:r>
        </w:del>
      </w:ins>
      <w:del w:id="1010" w:author="Carl Ollvik Aasa" w:date="2021-08-03T13:00:00Z">
        <w:r w:rsidR="003E5487" w:rsidRPr="00D03FAE" w:rsidDel="00410EA8">
          <w:rPr>
            <w:i/>
            <w:iCs/>
            <w:rPrChange w:id="1011" w:author="Carl Ollvik" w:date="2021-08-02T18:54:00Z">
              <w:rPr/>
            </w:rPrChange>
          </w:rPr>
          <w:delText xml:space="preserve">in Swedish </w:delText>
        </w:r>
      </w:del>
      <w:ins w:id="1012" w:author="Carl Ollvik" w:date="2021-08-02T18:47:00Z">
        <w:del w:id="1013" w:author="Carl Ollvik Aasa" w:date="2021-08-03T13:00:00Z">
          <w:r w:rsidR="00464A27" w:rsidRPr="00D03FAE" w:rsidDel="00410EA8">
            <w:rPr>
              <w:i/>
              <w:iCs/>
              <w:rPrChange w:id="1014" w:author="Carl Ollvik" w:date="2021-08-02T18:54:00Z">
                <w:rPr/>
              </w:rPrChange>
            </w:rPr>
            <w:delText>electronic health records using Swedish ICD10 codes</w:delText>
          </w:r>
          <w:r w:rsidR="00D72494" w:rsidRPr="00D03FAE" w:rsidDel="00410EA8">
            <w:rPr>
              <w:i/>
              <w:iCs/>
              <w:rPrChange w:id="1015" w:author="Carl Ollvik" w:date="2021-08-02T18:54:00Z">
                <w:rPr/>
              </w:rPrChange>
            </w:rPr>
            <w:delText>?</w:delText>
          </w:r>
        </w:del>
      </w:ins>
      <w:del w:id="1016" w:author="Carl Ollvik Aasa" w:date="2021-08-03T13:00:00Z">
        <w:r w:rsidR="003E5487" w:rsidRPr="00D03FAE" w:rsidDel="00410EA8">
          <w:rPr>
            <w:i/>
            <w:iCs/>
            <w:rPrChange w:id="1017" w:author="Carl Ollvik" w:date="2021-08-02T18:54:00Z">
              <w:rPr/>
            </w:rPrChange>
          </w:rPr>
          <w:delText>patient records?</w:delText>
        </w:r>
      </w:del>
    </w:p>
    <w:p w14:paraId="4288A56F" w14:textId="56EF7D0A" w:rsidR="006D7668" w:rsidRPr="00D03FAE" w:rsidDel="00410EA8" w:rsidRDefault="006D7668">
      <w:pPr>
        <w:pStyle w:val="FirstParagraph"/>
        <w:rPr>
          <w:ins w:id="1018" w:author="Carl Ollvik" w:date="2021-08-02T18:44:00Z"/>
          <w:del w:id="1019" w:author="Carl Ollvik Aasa" w:date="2021-08-03T13:00:00Z"/>
          <w:i/>
          <w:iCs/>
          <w:rPrChange w:id="1020" w:author="Carl Ollvik" w:date="2021-08-02T18:54:00Z">
            <w:rPr>
              <w:ins w:id="1021" w:author="Carl Ollvik" w:date="2021-08-02T18:44:00Z"/>
              <w:del w:id="1022" w:author="Carl Ollvik Aasa" w:date="2021-08-03T13:00:00Z"/>
            </w:rPr>
          </w:rPrChange>
        </w:rPr>
        <w:pPrChange w:id="1023" w:author="Carl Ollvik" w:date="2021-08-02T18:54:00Z">
          <w:pPr>
            <w:pStyle w:val="ListParagraph"/>
          </w:pPr>
        </w:pPrChange>
      </w:pPr>
    </w:p>
    <w:p w14:paraId="78CB30BC" w14:textId="4B24C5B0" w:rsidR="003E5487" w:rsidDel="00410EA8" w:rsidRDefault="003E5487">
      <w:pPr>
        <w:pStyle w:val="Heading1"/>
        <w:rPr>
          <w:del w:id="1024" w:author="Carl Ollvik Aasa" w:date="2021-08-03T13:00:00Z"/>
        </w:rPr>
        <w:pPrChange w:id="1025" w:author="Carl Ollvik" w:date="2021-08-02T18:44:00Z">
          <w:pPr>
            <w:pStyle w:val="ListParagraph"/>
          </w:pPr>
        </w:pPrChange>
      </w:pPr>
      <w:del w:id="1026" w:author="Carl Ollvik Aasa" w:date="2021-08-03T13:00:00Z">
        <w:r w:rsidRPr="00506AEC" w:rsidDel="00410EA8">
          <w:delText>How can an efficient system for annotation be implemented and</w:delText>
        </w:r>
        <w:r w:rsidDel="00410EA8">
          <w:delText xml:space="preserve"> what</w:delText>
        </w:r>
        <w:r w:rsidRPr="00506AEC" w:rsidDel="00410EA8">
          <w:delText xml:space="preserve"> guidelines </w:delText>
        </w:r>
        <w:r w:rsidDel="00410EA8">
          <w:delText xml:space="preserve">are needed </w:delText>
        </w:r>
        <w:r w:rsidRPr="00506AEC" w:rsidDel="00410EA8">
          <w:delText>for resolving ambiguities in the annotation process?</w:delText>
        </w:r>
      </w:del>
    </w:p>
    <w:p w14:paraId="2619A0D9" w14:textId="3669FDAA" w:rsidR="003E5487" w:rsidDel="00410EA8" w:rsidRDefault="003E5487">
      <w:pPr>
        <w:pStyle w:val="Heading1"/>
        <w:rPr>
          <w:del w:id="1027" w:author="Carl Ollvik Aasa" w:date="2021-08-03T13:00:00Z"/>
        </w:rPr>
        <w:pPrChange w:id="1028" w:author="Carl Ollvik" w:date="2021-08-02T18:44:00Z">
          <w:pPr>
            <w:pStyle w:val="ListParagraph"/>
          </w:pPr>
        </w:pPrChange>
      </w:pPr>
      <w:del w:id="1029" w:author="Carl Ollvik Aasa" w:date="2021-08-03T13:00:00Z">
        <w:r w:rsidRPr="00506AEC" w:rsidDel="00410EA8">
          <w:delText xml:space="preserve">How can training data </w:delText>
        </w:r>
        <w:r w:rsidDel="00410EA8">
          <w:delText xml:space="preserve">for ML models </w:delText>
        </w:r>
        <w:r w:rsidRPr="00506AEC" w:rsidDel="00410EA8">
          <w:delText>be</w:delText>
        </w:r>
        <w:r w:rsidDel="00410EA8">
          <w:delText xml:space="preserve"> generated</w:delText>
        </w:r>
        <w:r w:rsidRPr="00506AEC" w:rsidDel="00410EA8">
          <w:delText xml:space="preserve"> on a large</w:delText>
        </w:r>
        <w:r w:rsidDel="00410EA8">
          <w:delText xml:space="preserve"> scale</w:delText>
        </w:r>
        <w:r w:rsidRPr="00506AEC" w:rsidDel="00410EA8">
          <w:delText xml:space="preserve">? </w:delText>
        </w:r>
      </w:del>
    </w:p>
    <w:p w14:paraId="18104519" w14:textId="77777777" w:rsidR="001A42C1" w:rsidRPr="00795928" w:rsidRDefault="001A42C1" w:rsidP="006D7668">
      <w:pPr>
        <w:pStyle w:val="Heading1"/>
      </w:pPr>
      <w:bookmarkStart w:id="1030" w:name="_Toc73791776"/>
      <w:r w:rsidRPr="00795928">
        <w:t>Methods</w:t>
      </w:r>
      <w:bookmarkEnd w:id="1030"/>
    </w:p>
    <w:p w14:paraId="5243C854" w14:textId="61EF3E2E" w:rsidR="00A2771B" w:rsidRDefault="00A2771B" w:rsidP="00D9276A">
      <w:pPr>
        <w:pStyle w:val="Heading2"/>
        <w:rPr>
          <w:moveTo w:id="1031" w:author="Carl Ollvik" w:date="2021-08-02T18:57:00Z"/>
        </w:rPr>
      </w:pPr>
      <w:bookmarkStart w:id="1032" w:name="_Toc73791777"/>
      <w:moveToRangeStart w:id="1033" w:author="Carl Ollvik" w:date="2021-08-02T18:57:00Z" w:name="move78823079"/>
      <w:moveTo w:id="1034" w:author="Carl Ollvik" w:date="2021-08-02T18:57:00Z">
        <w:r>
          <w:t>Corpus</w:t>
        </w:r>
      </w:moveTo>
      <w:ins w:id="1035" w:author="Carl Ollvik" w:date="2021-08-02T18:57:00Z">
        <w:r>
          <w:t xml:space="preserve"> Creation and</w:t>
        </w:r>
      </w:ins>
      <w:moveTo w:id="1036" w:author="Carl Ollvik" w:date="2021-08-02T18:57:00Z">
        <w:del w:id="1037" w:author="Carl Ollvik" w:date="2021-08-02T18:57:00Z">
          <w:r w:rsidDel="00A2771B">
            <w:delText xml:space="preserve"> </w:delText>
          </w:r>
          <w:r w:rsidRPr="00D90D2D" w:rsidDel="00A2771B">
            <w:delText>and</w:delText>
          </w:r>
        </w:del>
        <w:r>
          <w:t xml:space="preserve"> Annotation</w:t>
        </w:r>
      </w:moveTo>
    </w:p>
    <w:p w14:paraId="0D69136A" w14:textId="6F94595E" w:rsidR="00A2771B" w:rsidRDefault="00A2771B" w:rsidP="00A2771B">
      <w:pPr>
        <w:pStyle w:val="FirstParagraph"/>
        <w:rPr>
          <w:moveTo w:id="1038" w:author="Carl Ollvik" w:date="2021-08-02T18:57:00Z"/>
        </w:rPr>
      </w:pPr>
      <w:moveTo w:id="1039" w:author="Carl Ollvik" w:date="2021-08-02T18:57:00Z">
        <w:del w:id="1040" w:author="Carl Ollvik Aasa" w:date="2021-08-03T16:35:00Z">
          <w:r w:rsidDel="00D0568D">
            <w:rPr>
              <w:lang w:val="en-GB"/>
            </w:rPr>
            <w:delText xml:space="preserve">To set up a process for annotation and obtain </w:delText>
          </w:r>
          <w:r w:rsidRPr="007A445B" w:rsidDel="00D0568D">
            <w:delText>a small, annotated</w:delText>
          </w:r>
          <w:r w:rsidDel="00D0568D">
            <w:delText xml:space="preserve"> gold standard </w:delText>
          </w:r>
          <w:r w:rsidRPr="007A445B" w:rsidDel="00D0568D">
            <w:delText>corpus</w:delText>
          </w:r>
          <w:r w:rsidDel="00D0568D">
            <w:delText xml:space="preserve"> for evaluation,</w:delText>
          </w:r>
          <w:r w:rsidRPr="007A445B" w:rsidDel="00D0568D">
            <w:delText xml:space="preserve"> t</w:delText>
          </w:r>
        </w:del>
      </w:moveTo>
      <w:ins w:id="1041" w:author="Carl Ollvik Aasa" w:date="2021-08-03T17:11:00Z">
        <w:r w:rsidR="00F74253">
          <w:rPr>
            <w:lang w:val="en-GB"/>
          </w:rPr>
          <w:t>Ten</w:t>
        </w:r>
      </w:ins>
      <w:moveTo w:id="1042" w:author="Carl Ollvik" w:date="2021-08-02T18:57:00Z">
        <w:del w:id="1043" w:author="Carl Ollvik Aasa" w:date="2021-08-03T17:11:00Z">
          <w:r w:rsidRPr="007A445B" w:rsidDel="00F74253">
            <w:delText>en</w:delText>
          </w:r>
        </w:del>
        <w:r w:rsidRPr="007A445B">
          <w:t xml:space="preserve"> </w:t>
        </w:r>
        <w:r>
          <w:t>fictional</w:t>
        </w:r>
        <w:r w:rsidRPr="007A445B">
          <w:t xml:space="preserve"> </w:t>
        </w:r>
        <w:r>
          <w:t xml:space="preserve">medical emergency unit patient records </w:t>
        </w:r>
        <w:r w:rsidRPr="007A445B">
          <w:t>w</w:t>
        </w:r>
        <w:r>
          <w:t>ere</w:t>
        </w:r>
        <w:r w:rsidRPr="007A445B">
          <w:t xml:space="preserve"> created</w:t>
        </w:r>
        <w:r>
          <w:t xml:space="preserve"> according to</w:t>
        </w:r>
        <w:r>
          <w:rPr>
            <w:lang w:val="en-GB"/>
          </w:rPr>
          <w:t xml:space="preserve"> </w:t>
        </w:r>
        <w:r w:rsidRPr="00342162">
          <w:rPr>
            <w:lang w:val="en-GB"/>
          </w:rPr>
          <w:t xml:space="preserve">the template: </w:t>
        </w:r>
        <w:proofErr w:type="spellStart"/>
        <w:r w:rsidRPr="00342162">
          <w:rPr>
            <w:i/>
            <w:iCs/>
            <w:lang w:val="en-GB"/>
          </w:rPr>
          <w:t>Kontaktorsak</w:t>
        </w:r>
        <w:proofErr w:type="spellEnd"/>
        <w:r w:rsidRPr="00342162">
          <w:rPr>
            <w:i/>
            <w:iCs/>
            <w:lang w:val="en-GB"/>
          </w:rPr>
          <w:t xml:space="preserve">; </w:t>
        </w:r>
        <w:proofErr w:type="spellStart"/>
        <w:r w:rsidRPr="00EB410F">
          <w:rPr>
            <w:i/>
            <w:iCs/>
            <w:lang w:val="en-GB"/>
          </w:rPr>
          <w:t>Tidigare</w:t>
        </w:r>
        <w:proofErr w:type="spellEnd"/>
        <w:r w:rsidRPr="00EB410F">
          <w:rPr>
            <w:i/>
            <w:iCs/>
            <w:lang w:val="en-GB"/>
          </w:rPr>
          <w:t xml:space="preserve"> </w:t>
        </w:r>
        <w:proofErr w:type="spellStart"/>
        <w:r w:rsidRPr="00EB410F">
          <w:rPr>
            <w:i/>
            <w:iCs/>
            <w:lang w:val="en-GB"/>
          </w:rPr>
          <w:t>sjukdomar</w:t>
        </w:r>
        <w:proofErr w:type="spellEnd"/>
        <w:r>
          <w:rPr>
            <w:i/>
            <w:iCs/>
            <w:lang w:val="en-GB"/>
          </w:rPr>
          <w:t>,</w:t>
        </w:r>
        <w:r w:rsidRPr="00EB410F">
          <w:rPr>
            <w:i/>
            <w:iCs/>
            <w:lang w:val="en-GB"/>
          </w:rPr>
          <w:t xml:space="preserve"> </w:t>
        </w:r>
        <w:proofErr w:type="spellStart"/>
        <w:r w:rsidRPr="00EB410F">
          <w:rPr>
            <w:i/>
            <w:iCs/>
            <w:lang w:val="en-GB"/>
          </w:rPr>
          <w:t>Socialt</w:t>
        </w:r>
        <w:proofErr w:type="spellEnd"/>
        <w:r>
          <w:rPr>
            <w:i/>
            <w:iCs/>
            <w:lang w:val="en-GB"/>
          </w:rPr>
          <w:t>,</w:t>
        </w:r>
        <w:r w:rsidRPr="00EB410F">
          <w:rPr>
            <w:i/>
            <w:iCs/>
            <w:lang w:val="en-GB"/>
          </w:rPr>
          <w:t xml:space="preserve"> </w:t>
        </w:r>
        <w:proofErr w:type="spellStart"/>
        <w:r w:rsidRPr="00EB410F">
          <w:rPr>
            <w:i/>
            <w:iCs/>
            <w:lang w:val="en-GB"/>
          </w:rPr>
          <w:t>Aktuellt</w:t>
        </w:r>
        <w:proofErr w:type="spellEnd"/>
        <w:r>
          <w:rPr>
            <w:i/>
            <w:iCs/>
            <w:lang w:val="en-GB"/>
          </w:rPr>
          <w:t>,</w:t>
        </w:r>
        <w:r w:rsidRPr="00EB410F">
          <w:rPr>
            <w:i/>
            <w:iCs/>
            <w:lang w:val="en-GB"/>
          </w:rPr>
          <w:t xml:space="preserve"> </w:t>
        </w:r>
        <w:r w:rsidRPr="00342162">
          <w:rPr>
            <w:i/>
            <w:iCs/>
            <w:lang w:val="en-GB"/>
          </w:rPr>
          <w:t>Status</w:t>
        </w:r>
        <w:r>
          <w:rPr>
            <w:i/>
            <w:iCs/>
            <w:lang w:val="en-GB"/>
          </w:rPr>
          <w:t>,</w:t>
        </w:r>
        <w:r w:rsidRPr="00342162">
          <w:rPr>
            <w:i/>
            <w:iCs/>
            <w:lang w:val="en-GB"/>
          </w:rPr>
          <w:t xml:space="preserve"> </w:t>
        </w:r>
        <w:proofErr w:type="spellStart"/>
        <w:r w:rsidRPr="00342162">
          <w:rPr>
            <w:i/>
            <w:iCs/>
            <w:lang w:val="en-GB"/>
          </w:rPr>
          <w:t>Bedömning</w:t>
        </w:r>
        <w:proofErr w:type="spellEnd"/>
        <w:r>
          <w:rPr>
            <w:i/>
            <w:iCs/>
            <w:lang w:val="en-GB"/>
          </w:rPr>
          <w:t>,</w:t>
        </w:r>
        <w:r w:rsidRPr="00342162">
          <w:rPr>
            <w:i/>
            <w:iCs/>
            <w:lang w:val="en-GB"/>
          </w:rPr>
          <w:t xml:space="preserve"> </w:t>
        </w:r>
        <w:proofErr w:type="spellStart"/>
        <w:r w:rsidRPr="00342162">
          <w:rPr>
            <w:i/>
            <w:iCs/>
            <w:lang w:val="en-GB"/>
          </w:rPr>
          <w:t>Diagnos</w:t>
        </w:r>
      </w:moveTo>
      <w:proofErr w:type="spellEnd"/>
      <w:ins w:id="1044" w:author="Carl Ollvik Aasa" w:date="2021-08-03T21:41:00Z">
        <w:r w:rsidR="00AC57B1">
          <w:rPr>
            <w:lang w:val="en-GB"/>
          </w:rPr>
          <w:t xml:space="preserve"> which mirrors common clinical practice.</w:t>
        </w:r>
      </w:ins>
      <w:moveTo w:id="1045" w:author="Carl Ollvik" w:date="2021-08-02T18:57:00Z">
        <w:del w:id="1046" w:author="Carl Ollvik Aasa" w:date="2021-08-03T21:41:00Z">
          <w:r w:rsidDel="00AC57B1">
            <w:rPr>
              <w:lang w:val="en-GB"/>
            </w:rPr>
            <w:delText>.</w:delText>
          </w:r>
        </w:del>
        <w:r>
          <w:rPr>
            <w:lang w:val="en-GB"/>
          </w:rPr>
          <w:t xml:space="preserve"> </w:t>
        </w:r>
        <w:r w:rsidRPr="00506AEC">
          <w:t xml:space="preserve">The records were </w:t>
        </w:r>
        <w:r>
          <w:t>written</w:t>
        </w:r>
        <w:r w:rsidRPr="00506AEC">
          <w:t xml:space="preserve"> by a resident in Emergency Medicine at Skåne University Hospital in Malmö (</w:t>
        </w:r>
        <w:r w:rsidRPr="00196E42">
          <w:rPr>
            <w:i/>
            <w:iCs/>
            <w:rPrChange w:id="1047" w:author="Carl Ollvik Aasa" w:date="2021-08-03T16:36:00Z">
              <w:rPr/>
            </w:rPrChange>
          </w:rPr>
          <w:t>RPH1</w:t>
        </w:r>
        <w:r w:rsidRPr="00506AEC">
          <w:t>) and an assistant physician (</w:t>
        </w:r>
        <w:r w:rsidRPr="00196E42">
          <w:rPr>
            <w:i/>
            <w:iCs/>
            <w:rPrChange w:id="1048" w:author="Carl Ollvik Aasa" w:date="2021-08-03T16:36:00Z">
              <w:rPr/>
            </w:rPrChange>
          </w:rPr>
          <w:t>APH1</w:t>
        </w:r>
        <w:r w:rsidRPr="00506AEC">
          <w:t xml:space="preserve">). They created five records each </w:t>
        </w:r>
        <w:r>
          <w:t xml:space="preserve">and </w:t>
        </w:r>
        <w:r w:rsidRPr="00506AEC">
          <w:t>validated the corpus</w:t>
        </w:r>
        <w:r>
          <w:t xml:space="preserve"> for medical relevance and format</w:t>
        </w:r>
      </w:moveTo>
      <w:ins w:id="1049" w:author="Carl Ollvik Aasa" w:date="2021-08-03T16:35:00Z">
        <w:r w:rsidR="00EA7056">
          <w:t xml:space="preserve"> independently</w:t>
        </w:r>
      </w:ins>
      <w:moveTo w:id="1050" w:author="Carl Ollvik" w:date="2021-08-02T18:57:00Z">
        <w:r w:rsidRPr="007A445B">
          <w:t>.</w:t>
        </w:r>
      </w:moveTo>
      <w:ins w:id="1051" w:author="Carl Ollvik Aasa" w:date="2021-08-03T16:35:00Z">
        <w:r w:rsidR="00EA7056">
          <w:t xml:space="preserve"> </w:t>
        </w:r>
      </w:ins>
    </w:p>
    <w:p w14:paraId="131A7545" w14:textId="6F0E5C93" w:rsidR="00A2771B" w:rsidRDefault="00A2771B">
      <w:pPr>
        <w:pStyle w:val="BodyText"/>
        <w:rPr>
          <w:moveTo w:id="1052" w:author="Carl Ollvik" w:date="2021-08-02T18:57:00Z"/>
        </w:rPr>
        <w:pPrChange w:id="1053" w:author="Carl Ollvik Aasa" w:date="2021-08-04T15:09:00Z">
          <w:pPr>
            <w:pStyle w:val="FirstParagraph"/>
          </w:pPr>
        </w:pPrChange>
      </w:pPr>
      <w:moveTo w:id="1054" w:author="Carl Ollvik" w:date="2021-08-02T18:57:00Z">
        <w:r>
          <w:t xml:space="preserve">To annotate </w:t>
        </w:r>
        <w:r w:rsidRPr="00D87BB6">
          <w:rPr>
            <w:rStyle w:val="BodyTextChar"/>
            <w:rFonts w:eastAsia="FiraCode Nerd Font"/>
          </w:rPr>
          <w:t>these texts an annotation procedure was implemented in the INCEpTION</w:t>
        </w:r>
        <w:r w:rsidRPr="00C3346E">
          <w:rPr>
            <w:rStyle w:val="FootnoteReference"/>
          </w:rPr>
          <w:footnoteReference w:id="1"/>
        </w:r>
        <w:r w:rsidRPr="00D87BB6">
          <w:rPr>
            <w:rStyle w:val="BodyTextChar"/>
            <w:rFonts w:eastAsia="FiraCode Nerd Font"/>
          </w:rPr>
          <w:t xml:space="preserve"> tool </w:t>
        </w:r>
        <w:r w:rsidRPr="001E2B77">
          <w:rPr>
            <w:rStyle w:val="BodyTextChar"/>
            <w:rFonts w:eastAsia="FiraCode Nerd Font"/>
          </w:rPr>
          <w:fldChar w:fldCharType="begin"/>
        </w:r>
      </w:moveTo>
      <w:r w:rsidR="004C62C8">
        <w:rPr>
          <w:rStyle w:val="BodyTextChar"/>
          <w:rFonts w:eastAsia="Calibri"/>
        </w:rPr>
        <w:instrText xml:space="preserve"> ADDIN ZOTERO_ITEM CSL_CITATION {"citationID":"Izjyca7X","properties":{"formattedCitation":"(19)","plainCitation":"(19)","noteIndex":0},"citationItems":[{"id":206,"uris":["http://zotero.org/users/7999176/items/AH2ZVRDU"],"uri":["http://zotero.org/users/7999176/items/AH2ZVRDU"],"itemData":{"id":206,"type":"paper-conference","abstract":"We introduce INCEpTION, a new annotation platform for tasks including interactive and semantic annotation (e.g., concept linking, fact linking, knowledge base population, semantic frame annotation). These tasks are very time consuming and demanding for annotators, especially when knowledge bases are used. We address these issues by developing an annotation platform that incorporates machine learning capabilities which actively assist and guide annotators. The platform is both generic and modular. It targets a range of research domains in need of semantic annotation, such as digital humanities, bioinformatics, or linguistics. INCEpTION is publicly available as open-source software.","container-title":"Proceedings of the 27th international conference on computational linguistics: System demonstrations","note":"Citation Key: tubiblio106270","page":"5–9","publisher":"Association for Computational Linguistics","title":"The INCEpTION platform: Machine-assisted and knowledge-oriented interactive annotation","URL":"http://tubiblio.ulb.tu-darmstadt.de/106270/","author":[{"family":"Klie","given":"Jan-Christoph"},{"family":"Bugert","given":"Michael"},{"family":"Boullosa","given":"Beto"},{"family":"Castilho","given":"Richard Eckart","non-dropping-particle":"de"},{"family":"Gurevych","given":"Iryna"}],"issued":{"date-parts":[["2018",6]]}}}],"schema":"https://github.com/citation-style-language/schema/raw/master/csl-citation.json"} </w:instrText>
      </w:r>
      <w:moveTo w:id="1057" w:author="Carl Ollvik" w:date="2021-08-02T18:57:00Z">
        <w:r w:rsidRPr="001E2B77">
          <w:rPr>
            <w:rStyle w:val="BodyTextChar"/>
            <w:rFonts w:eastAsia="FiraCode Nerd Font"/>
          </w:rPr>
          <w:fldChar w:fldCharType="separate"/>
        </w:r>
      </w:moveTo>
      <w:r w:rsidR="004C62C8" w:rsidRPr="004C62C8">
        <w:t>(19)</w:t>
      </w:r>
      <w:moveTo w:id="1058" w:author="Carl Ollvik" w:date="2021-08-02T18:57:00Z">
        <w:r w:rsidRPr="001E2B77">
          <w:rPr>
            <w:rStyle w:val="BodyTextChar"/>
            <w:rFonts w:eastAsia="FiraCode Nerd Font"/>
          </w:rPr>
          <w:fldChar w:fldCharType="end"/>
        </w:r>
        <w:r w:rsidRPr="00D87BB6">
          <w:rPr>
            <w:rStyle w:val="BodyTextChar"/>
            <w:rFonts w:eastAsia="FiraCode Nerd Font"/>
          </w:rPr>
          <w:t xml:space="preserve">. </w:t>
        </w:r>
      </w:moveTo>
      <w:ins w:id="1059" w:author="Carl Ollvik Aasa" w:date="2021-08-03T21:48:00Z">
        <w:r w:rsidR="0091020A">
          <w:rPr>
            <w:rStyle w:val="BodyTextChar"/>
            <w:rFonts w:eastAsia="FiraCode Nerd Font"/>
          </w:rPr>
          <w:t>Annotated entit</w:t>
        </w:r>
        <w:r w:rsidR="006C049C">
          <w:rPr>
            <w:rStyle w:val="BodyTextChar"/>
            <w:rFonts w:eastAsia="FiraCode Nerd Font"/>
          </w:rPr>
          <w:t xml:space="preserve">y categories where </w:t>
        </w:r>
      </w:ins>
      <w:moveTo w:id="1060" w:author="Carl Ollvik" w:date="2021-08-02T18:57:00Z">
        <w:del w:id="1061" w:author="Carl Ollvik Aasa" w:date="2021-08-03T21:47:00Z">
          <w:r w:rsidRPr="00D87BB6" w:rsidDel="0091020A">
            <w:rPr>
              <w:rStyle w:val="BodyTextChar"/>
              <w:rFonts w:eastAsia="FiraCode Nerd Font"/>
            </w:rPr>
            <w:delText>The entities</w:delText>
          </w:r>
        </w:del>
        <w:del w:id="1062" w:author="Carl Ollvik Aasa" w:date="2021-08-03T21:48:00Z">
          <w:r w:rsidRPr="00D87BB6" w:rsidDel="006C049C">
            <w:rPr>
              <w:rStyle w:val="BodyTextChar"/>
              <w:rFonts w:eastAsia="FiraCode Nerd Font"/>
            </w:rPr>
            <w:delText xml:space="preserve"> chosen for annotation were </w:delText>
          </w:r>
        </w:del>
        <w:r w:rsidRPr="00D87BB6">
          <w:rPr>
            <w:rStyle w:val="BodyTextChar"/>
            <w:rFonts w:eastAsia="FiraCode Nerd Font"/>
          </w:rPr>
          <w:t>symptoms, findings, and negations.</w:t>
        </w:r>
      </w:moveTo>
      <w:ins w:id="1063" w:author="Carl Ollvik Aasa" w:date="2021-08-03T21:45:00Z">
        <w:r w:rsidR="00346959">
          <w:rPr>
            <w:rStyle w:val="BodyTextChar"/>
            <w:rFonts w:eastAsia="FiraCode Nerd Font"/>
          </w:rPr>
          <w:t xml:space="preserve"> A symptom</w:t>
        </w:r>
      </w:ins>
      <w:ins w:id="1064" w:author="Carl Ollvik Aasa" w:date="2021-08-03T21:46:00Z">
        <w:r w:rsidR="00F54ABF">
          <w:rPr>
            <w:rStyle w:val="BodyTextChar"/>
            <w:rFonts w:eastAsia="FiraCode Nerd Font"/>
          </w:rPr>
          <w:t xml:space="preserve"> being a</w:t>
        </w:r>
      </w:ins>
      <w:ins w:id="1065" w:author="Carl Ollvik Aasa" w:date="2021-08-03T21:45:00Z">
        <w:r w:rsidR="00346959">
          <w:rPr>
            <w:rStyle w:val="BodyTextChar"/>
            <w:rFonts w:eastAsia="FiraCode Nerd Font"/>
          </w:rPr>
          <w:t xml:space="preserve"> </w:t>
        </w:r>
        <w:r w:rsidR="00C86786">
          <w:rPr>
            <w:rStyle w:val="BodyTextChar"/>
            <w:rFonts w:eastAsia="FiraCode Nerd Font"/>
          </w:rPr>
          <w:t xml:space="preserve">subjective experience while </w:t>
        </w:r>
      </w:ins>
      <w:ins w:id="1066" w:author="Carl Ollvik Aasa" w:date="2021-08-03T21:46:00Z">
        <w:r w:rsidR="00C86786">
          <w:rPr>
            <w:rStyle w:val="BodyTextChar"/>
            <w:rFonts w:eastAsia="FiraCode Nerd Font"/>
          </w:rPr>
          <w:t xml:space="preserve">findings are </w:t>
        </w:r>
      </w:ins>
      <w:ins w:id="1067" w:author="Carl Ollvik Aasa" w:date="2021-08-03T21:45:00Z">
        <w:r w:rsidR="00C86786">
          <w:rPr>
            <w:rStyle w:val="BodyTextChar"/>
            <w:rFonts w:eastAsia="FiraCode Nerd Font"/>
          </w:rPr>
          <w:t>objective evidence of disease and a finding</w:t>
        </w:r>
      </w:ins>
      <w:ins w:id="1068" w:author="Carl Ollvik Aasa" w:date="2021-08-04T14:47:00Z">
        <w:r w:rsidR="003A4213">
          <w:rPr>
            <w:rStyle w:val="BodyTextChar"/>
            <w:rFonts w:eastAsia="FiraCode Nerd Font"/>
          </w:rPr>
          <w:t xml:space="preserve">, while a negation is any </w:t>
        </w:r>
      </w:ins>
      <w:ins w:id="1069" w:author="Carl Ollvik Aasa" w:date="2021-08-04T14:49:00Z">
        <w:r w:rsidR="003E0794">
          <w:rPr>
            <w:rStyle w:val="BodyTextChar"/>
            <w:rFonts w:eastAsia="FiraCode Nerd Font"/>
          </w:rPr>
          <w:t xml:space="preserve">linguistic </w:t>
        </w:r>
        <w:r w:rsidR="00C764A1" w:rsidRPr="00C764A1">
          <w:rPr>
            <w:rStyle w:val="BodyTextChar"/>
            <w:rFonts w:eastAsia="FiraCode Nerd Font"/>
          </w:rPr>
          <w:t>construction which inverts or denies the default meaning of a word or statement that it affects</w:t>
        </w:r>
      </w:ins>
      <w:ins w:id="1070" w:author="Carl Ollvik Aasa" w:date="2021-08-03T21:46:00Z">
        <w:r w:rsidR="00F54ABF">
          <w:rPr>
            <w:rStyle w:val="BodyTextChar"/>
            <w:rFonts w:eastAsia="FiraCode Nerd Font"/>
          </w:rPr>
          <w:t>.</w:t>
        </w:r>
      </w:ins>
      <w:ins w:id="1071" w:author="Carl Ollvik Aasa" w:date="2021-08-03T21:45:00Z">
        <w:r w:rsidR="00C86786">
          <w:rPr>
            <w:rStyle w:val="BodyTextChar"/>
            <w:rFonts w:eastAsia="FiraCode Nerd Font"/>
          </w:rPr>
          <w:t xml:space="preserve"> </w:t>
        </w:r>
      </w:ins>
      <w:ins w:id="1072" w:author="Carl Ollvik Aasa" w:date="2021-08-03T21:46:00Z">
        <w:r w:rsidR="00F54ABF">
          <w:rPr>
            <w:rStyle w:val="BodyTextChar"/>
            <w:rFonts w:eastAsia="FiraCode Nerd Font"/>
          </w:rPr>
          <w:t xml:space="preserve">Further definitions and clarifications </w:t>
        </w:r>
      </w:ins>
      <w:moveTo w:id="1073" w:author="Carl Ollvik" w:date="2021-08-02T18:57:00Z">
        <w:del w:id="1074" w:author="Carl Ollvik Aasa" w:date="2021-08-03T21:45:00Z">
          <w:r w:rsidRPr="00D87BB6" w:rsidDel="00346959">
            <w:rPr>
              <w:rStyle w:val="BodyTextChar"/>
              <w:rFonts w:eastAsia="FiraCode Nerd Font"/>
            </w:rPr>
            <w:delText xml:space="preserve"> </w:delText>
          </w:r>
        </w:del>
        <w:del w:id="1075" w:author="Carl Ollvik Aasa" w:date="2021-08-03T21:46:00Z">
          <w:r w:rsidRPr="00D87BB6" w:rsidDel="00F54ABF">
            <w:rPr>
              <w:rStyle w:val="BodyTextChar"/>
              <w:rFonts w:eastAsia="FiraCode Nerd Font"/>
            </w:rPr>
            <w:delText xml:space="preserve">Definitions for these </w:delText>
          </w:r>
        </w:del>
        <w:r w:rsidRPr="00D87BB6">
          <w:rPr>
            <w:rStyle w:val="BodyTextChar"/>
            <w:rFonts w:eastAsia="FiraCode Nerd Font"/>
          </w:rPr>
          <w:t xml:space="preserve">were developed </w:t>
        </w:r>
        <w:del w:id="1076" w:author="Carl Ollvik Aasa" w:date="2021-08-03T16:36:00Z">
          <w:r w:rsidRPr="00D87BB6" w:rsidDel="00C414C5">
            <w:rPr>
              <w:rStyle w:val="BodyTextChar"/>
              <w:rFonts w:eastAsia="FiraCode Nerd Font"/>
            </w:rPr>
            <w:delText>with</w:delText>
          </w:r>
        </w:del>
      </w:moveTo>
      <w:ins w:id="1077" w:author="Carl Ollvik Aasa" w:date="2021-08-03T16:36:00Z">
        <w:r w:rsidR="00C414C5">
          <w:rPr>
            <w:rStyle w:val="BodyTextChar"/>
            <w:rFonts w:eastAsia="FiraCode Nerd Font"/>
          </w:rPr>
          <w:t>in collaboration with</w:t>
        </w:r>
      </w:ins>
      <w:moveTo w:id="1078" w:author="Carl Ollvik" w:date="2021-08-02T18:57:00Z">
        <w:r w:rsidRPr="00D87BB6">
          <w:rPr>
            <w:rStyle w:val="BodyTextChar"/>
            <w:rFonts w:eastAsia="FiraCode Nerd Font"/>
          </w:rPr>
          <w:t xml:space="preserve"> </w:t>
        </w:r>
        <w:r w:rsidRPr="00196E42">
          <w:rPr>
            <w:rStyle w:val="BodyTextChar"/>
            <w:rFonts w:eastAsia="FiraCode Nerd Font"/>
            <w:i/>
            <w:iCs/>
            <w:rPrChange w:id="1079" w:author="Carl Ollvik Aasa" w:date="2021-08-03T16:36:00Z">
              <w:rPr>
                <w:rStyle w:val="BodyTextChar"/>
              </w:rPr>
            </w:rPrChange>
          </w:rPr>
          <w:t>RPH1</w:t>
        </w:r>
      </w:moveTo>
      <w:ins w:id="1080" w:author="Carl Ollvik Aasa" w:date="2021-08-03T16:36:00Z">
        <w:r w:rsidR="00C414C5">
          <w:rPr>
            <w:rStyle w:val="BodyTextChar"/>
            <w:rFonts w:eastAsia="FiraCode Nerd Font"/>
            <w:i/>
            <w:iCs/>
          </w:rPr>
          <w:t xml:space="preserve"> </w:t>
        </w:r>
      </w:ins>
      <w:ins w:id="1081" w:author="Carl Ollvik Aasa" w:date="2021-08-03T21:46:00Z">
        <w:r w:rsidR="00F54ABF">
          <w:rPr>
            <w:rStyle w:val="BodyTextChar"/>
            <w:rFonts w:eastAsia="FiraCode Nerd Font"/>
          </w:rPr>
          <w:t>in accordance</w:t>
        </w:r>
        <w:r w:rsidR="00957F2C">
          <w:rPr>
            <w:rStyle w:val="BodyTextChar"/>
            <w:rFonts w:eastAsia="FiraCode Nerd Font"/>
          </w:rPr>
          <w:t xml:space="preserve"> with </w:t>
        </w:r>
      </w:ins>
      <w:ins w:id="1082" w:author="Carl Ollvik Aasa" w:date="2021-08-03T21:43:00Z">
        <w:r w:rsidR="00FC16C3">
          <w:rPr>
            <w:rStyle w:val="BodyTextChar"/>
            <w:rFonts w:eastAsia="FiraCode Nerd Font"/>
          </w:rPr>
          <w:t>SNOWMED CT and ICD de</w:t>
        </w:r>
        <w:r w:rsidR="00030BCF">
          <w:rPr>
            <w:rStyle w:val="BodyTextChar"/>
            <w:rFonts w:eastAsia="FiraCode Nerd Font"/>
          </w:rPr>
          <w:t>scriptions and definitions</w:t>
        </w:r>
      </w:ins>
      <w:ins w:id="1083" w:author="Carl Ollvik Aasa" w:date="2021-08-03T21:46:00Z">
        <w:r w:rsidR="00957F2C">
          <w:rPr>
            <w:rStyle w:val="BodyTextChar"/>
            <w:rFonts w:eastAsia="FiraCode Nerd Font"/>
            <w:b/>
            <w:bCs/>
            <w:i/>
            <w:iCs/>
          </w:rPr>
          <w:t xml:space="preserve"> </w:t>
        </w:r>
      </w:ins>
      <w:ins w:id="1084" w:author="Carl Ollvik Aasa" w:date="2021-08-03T21:47:00Z">
        <w:r w:rsidR="00957F2C" w:rsidRPr="00957F2C">
          <w:rPr>
            <w:rStyle w:val="BodyTextChar"/>
            <w:rFonts w:eastAsia="FiraCode Nerd Font"/>
            <w:rPrChange w:id="1085" w:author="Carl Ollvik Aasa" w:date="2021-08-03T21:47:00Z">
              <w:rPr>
                <w:rStyle w:val="BodyTextChar"/>
                <w:rFonts w:eastAsia="FiraCode Nerd Font"/>
                <w:b/>
                <w:bCs/>
              </w:rPr>
            </w:rPrChange>
          </w:rPr>
          <w:t>and</w:t>
        </w:r>
      </w:ins>
      <w:ins w:id="1086" w:author="Carl Ollvik Aasa" w:date="2021-08-03T21:48:00Z">
        <w:r w:rsidR="00630BDD">
          <w:rPr>
            <w:rStyle w:val="BodyTextChar"/>
            <w:rFonts w:eastAsia="FiraCode Nerd Font"/>
          </w:rPr>
          <w:t xml:space="preserve"> which </w:t>
        </w:r>
      </w:ins>
      <w:ins w:id="1087" w:author="Carl Ollvik Aasa" w:date="2021-08-03T21:49:00Z">
        <w:r w:rsidR="00630BDD">
          <w:rPr>
            <w:rStyle w:val="BodyTextChar"/>
            <w:rFonts w:eastAsia="FiraCode Nerd Font"/>
          </w:rPr>
          <w:t>were</w:t>
        </w:r>
      </w:ins>
      <w:ins w:id="1088" w:author="Carl Ollvik Aasa" w:date="2021-08-03T21:48:00Z">
        <w:r w:rsidR="00630BDD">
          <w:rPr>
            <w:rStyle w:val="BodyTextChar"/>
            <w:rFonts w:eastAsia="FiraCode Nerd Font"/>
          </w:rPr>
          <w:t xml:space="preserve"> incorporated in the </w:t>
        </w:r>
      </w:ins>
      <w:ins w:id="1089" w:author="Carl Ollvik Aasa" w:date="2021-08-03T21:49:00Z">
        <w:r w:rsidR="00630BDD">
          <w:rPr>
            <w:rStyle w:val="BodyTextChar"/>
            <w:rFonts w:eastAsia="FiraCode Nerd Font"/>
          </w:rPr>
          <w:t xml:space="preserve">annotation </w:t>
        </w:r>
      </w:ins>
      <w:ins w:id="1090" w:author="Carl Ollvik Aasa" w:date="2021-08-03T21:48:00Z">
        <w:r w:rsidR="00630BDD">
          <w:rPr>
            <w:rStyle w:val="BodyTextChar"/>
            <w:rFonts w:eastAsia="FiraCode Nerd Font"/>
          </w:rPr>
          <w:t>gui</w:t>
        </w:r>
      </w:ins>
      <w:ins w:id="1091" w:author="Carl Ollvik Aasa" w:date="2021-08-03T21:49:00Z">
        <w:r w:rsidR="00630BDD">
          <w:rPr>
            <w:rStyle w:val="BodyTextChar"/>
            <w:rFonts w:eastAsia="FiraCode Nerd Font"/>
          </w:rPr>
          <w:t>de</w:t>
        </w:r>
      </w:ins>
      <w:ins w:id="1092" w:author="Carl Ollvik Aasa" w:date="2021-08-03T21:48:00Z">
        <w:r w:rsidR="00630BDD">
          <w:rPr>
            <w:rStyle w:val="BodyTextChar"/>
            <w:rFonts w:eastAsia="FiraCode Nerd Font"/>
          </w:rPr>
          <w:t>lines</w:t>
        </w:r>
      </w:ins>
      <w:ins w:id="1093" w:author="Carl Ollvik Aasa" w:date="2021-08-03T21:43:00Z">
        <w:r w:rsidR="00030BCF">
          <w:rPr>
            <w:rStyle w:val="BodyTextChar"/>
            <w:rFonts w:eastAsia="FiraCode Nerd Font"/>
            <w:b/>
            <w:bCs/>
          </w:rPr>
          <w:t>.</w:t>
        </w:r>
      </w:ins>
      <w:moveTo w:id="1094" w:author="Carl Ollvik" w:date="2021-08-02T18:57:00Z">
        <w:del w:id="1095" w:author="Carl Ollvik Aasa" w:date="2021-08-03T16:36:00Z">
          <w:r w:rsidRPr="00D87BB6" w:rsidDel="00C414C5">
            <w:rPr>
              <w:rStyle w:val="BodyTextChar"/>
              <w:rFonts w:eastAsia="FiraCode Nerd Font"/>
            </w:rPr>
            <w:delText xml:space="preserve"> (Table 1)</w:delText>
          </w:r>
        </w:del>
      </w:moveTo>
      <w:ins w:id="1096" w:author="Carl Ollvik Aasa" w:date="2021-08-03T21:43:00Z">
        <w:r w:rsidR="00FC16C3">
          <w:rPr>
            <w:rStyle w:val="BodyTextChar"/>
            <w:rFonts w:eastAsia="FiraCode Nerd Font"/>
          </w:rPr>
          <w:t xml:space="preserve"> </w:t>
        </w:r>
      </w:ins>
      <w:ins w:id="1097" w:author="Carl Ollvik Aasa" w:date="2021-08-03T21:49:00Z">
        <w:r w:rsidR="00630BDD">
          <w:rPr>
            <w:rStyle w:val="BodyTextChar"/>
            <w:rFonts w:eastAsia="FiraCode Nerd Font"/>
          </w:rPr>
          <w:t xml:space="preserve">, see </w:t>
        </w:r>
        <w:proofErr w:type="gramStart"/>
        <w:r w:rsidR="00630BDD" w:rsidRPr="00866EE2">
          <w:rPr>
            <w:rStyle w:val="BodyTextChar"/>
            <w:rFonts w:eastAsia="FiraCode Nerd Font"/>
            <w:highlight w:val="yellow"/>
          </w:rPr>
          <w:t>appendix ?</w:t>
        </w:r>
        <w:proofErr w:type="gramEnd"/>
        <w:r w:rsidR="00630BDD" w:rsidRPr="00866EE2">
          <w:rPr>
            <w:rStyle w:val="BodyTextChar"/>
            <w:rFonts w:eastAsia="FiraCode Nerd Font"/>
            <w:highlight w:val="yellow"/>
          </w:rPr>
          <w:t>.?.</w:t>
        </w:r>
        <w:r w:rsidR="00630BDD">
          <w:rPr>
            <w:rStyle w:val="BodyTextChar"/>
            <w:rFonts w:eastAsia="FiraCode Nerd Font"/>
          </w:rPr>
          <w:t xml:space="preserve"> </w:t>
        </w:r>
      </w:ins>
      <w:ins w:id="1098" w:author="Carl Ollvik Aasa" w:date="2021-08-04T15:09:00Z">
        <w:r w:rsidR="008551A6" w:rsidRPr="00E86D18">
          <w:t xml:space="preserve">Rules guiding annotation decisions were produced </w:t>
        </w:r>
        <w:r w:rsidR="008551A6">
          <w:t xml:space="preserve">from a base set of definitions and principles prior to annotation and refined </w:t>
        </w:r>
        <w:r w:rsidR="008551A6" w:rsidRPr="00E86D18">
          <w:t>based on cases encountered in the annotation process</w:t>
        </w:r>
        <w:r w:rsidR="008551A6">
          <w:t xml:space="preserve">. </w:t>
        </w:r>
      </w:ins>
      <w:moveTo w:id="1099" w:author="Carl Ollvik" w:date="2021-08-02T18:57:00Z">
        <w:del w:id="1100" w:author="Carl Ollvik Aasa" w:date="2021-08-03T21:43:00Z">
          <w:r w:rsidRPr="00D87BB6" w:rsidDel="00FC16C3">
            <w:rPr>
              <w:rStyle w:val="BodyTextChar"/>
              <w:rFonts w:eastAsia="FiraCode Nerd Font"/>
            </w:rPr>
            <w:delText>.</w:delText>
          </w:r>
        </w:del>
        <w:del w:id="1101" w:author="Carl Ollvik Aasa" w:date="2021-08-03T21:49:00Z">
          <w:r w:rsidRPr="00D87BB6" w:rsidDel="00630BDD">
            <w:rPr>
              <w:rStyle w:val="BodyTextChar"/>
              <w:rFonts w:eastAsia="FiraCode Nerd Font"/>
            </w:rPr>
            <w:delText xml:space="preserve"> </w:delText>
          </w:r>
        </w:del>
        <w:del w:id="1102" w:author="Carl Ollvik Aasa" w:date="2021-08-04T15:09:00Z">
          <w:r w:rsidRPr="00D87BB6" w:rsidDel="00B30BE9">
            <w:rPr>
              <w:rStyle w:val="BodyTextChar"/>
              <w:rFonts w:eastAsia="FiraCode Nerd Font"/>
            </w:rPr>
            <w:delText>For resolving ambiguities and other issues in the annotation process annotation guidelines were developed in tandem with the annotation process</w:delText>
          </w:r>
        </w:del>
        <w:del w:id="1103" w:author="Carl Ollvik Aasa" w:date="2021-08-03T21:49:00Z">
          <w:r w:rsidRPr="00B26B93" w:rsidDel="00630BDD">
            <w:rPr>
              <w:rStyle w:val="BodyTextChar"/>
              <w:rFonts w:eastAsia="FiraCode Nerd Font"/>
              <w:highlight w:val="yellow"/>
              <w:rPrChange w:id="1104" w:author="Carl Ollvik Aasa" w:date="2021-08-03T16:38:00Z">
                <w:rPr>
                  <w:rStyle w:val="BodyTextChar"/>
                </w:rPr>
              </w:rPrChange>
            </w:rPr>
            <w:delText>.</w:delText>
          </w:r>
          <w:r w:rsidRPr="00D87BB6" w:rsidDel="00630BDD">
            <w:rPr>
              <w:rStyle w:val="BodyTextChar"/>
              <w:rFonts w:eastAsia="FiraCode Nerd Font"/>
            </w:rPr>
            <w:delText xml:space="preserve"> </w:delText>
          </w:r>
        </w:del>
        <w:r w:rsidRPr="00D87BB6">
          <w:rPr>
            <w:rStyle w:val="BodyTextChar"/>
            <w:rFonts w:eastAsia="FiraCode Nerd Font"/>
          </w:rPr>
          <w:t xml:space="preserve">All cases with an unclear annotation decision were </w:t>
        </w:r>
      </w:moveTo>
      <w:ins w:id="1105" w:author="Carl Ollvik Aasa" w:date="2021-08-03T21:50:00Z">
        <w:r w:rsidR="00D02FB1">
          <w:rPr>
            <w:rStyle w:val="BodyTextChar"/>
            <w:rFonts w:eastAsia="FiraCode Nerd Font"/>
          </w:rPr>
          <w:t xml:space="preserve">documented </w:t>
        </w:r>
      </w:ins>
      <w:moveTo w:id="1106" w:author="Carl Ollvik" w:date="2021-08-02T18:57:00Z">
        <w:del w:id="1107" w:author="Carl Ollvik Aasa" w:date="2021-08-03T21:50:00Z">
          <w:r w:rsidRPr="00D87BB6" w:rsidDel="00D02FB1">
            <w:rPr>
              <w:rStyle w:val="BodyTextChar"/>
              <w:rFonts w:eastAsia="FiraCode Nerd Font"/>
            </w:rPr>
            <w:delText xml:space="preserve">noted </w:delText>
          </w:r>
        </w:del>
      </w:moveTo>
      <w:ins w:id="1108" w:author="Carl Ollvik Aasa" w:date="2021-08-03T21:50:00Z">
        <w:r w:rsidR="00D02FB1">
          <w:rPr>
            <w:rStyle w:val="BodyTextChar"/>
            <w:rFonts w:eastAsia="FiraCode Nerd Font"/>
          </w:rPr>
          <w:t xml:space="preserve">along </w:t>
        </w:r>
        <w:r w:rsidR="00C04B83">
          <w:rPr>
            <w:rStyle w:val="BodyTextChar"/>
            <w:rFonts w:eastAsia="FiraCode Nerd Font"/>
          </w:rPr>
          <w:t>and resolved.</w:t>
        </w:r>
      </w:ins>
      <w:moveTo w:id="1109" w:author="Carl Ollvik" w:date="2021-08-02T18:57:00Z">
        <w:del w:id="1110" w:author="Carl Ollvik Aasa" w:date="2021-08-03T21:50:00Z">
          <w:r w:rsidRPr="00D87BB6" w:rsidDel="00C04B83">
            <w:rPr>
              <w:rStyle w:val="BodyTextChar"/>
              <w:rFonts w:eastAsia="FiraCode Nerd Font"/>
            </w:rPr>
            <w:delText>together with a decision on how to handle them.</w:delText>
          </w:r>
        </w:del>
        <w:del w:id="1111" w:author="Carl Ollvik" w:date="2021-08-02T18:58:00Z">
          <w:r w:rsidRPr="00D87BB6" w:rsidDel="00363813">
            <w:rPr>
              <w:rStyle w:val="BodyTextChar"/>
              <w:rFonts w:eastAsia="FiraCode Nerd Font"/>
            </w:rPr>
            <w:delText xml:space="preserve">  </w:delText>
          </w:r>
        </w:del>
        <w:r w:rsidRPr="00D87BB6">
          <w:rPr>
            <w:rStyle w:val="BodyTextChar"/>
            <w:rFonts w:eastAsia="FiraCode Nerd Font"/>
          </w:rPr>
          <w:t xml:space="preserve"> </w:t>
        </w:r>
      </w:moveTo>
      <w:ins w:id="1112" w:author="Carl Ollvik Aasa" w:date="2021-08-04T15:07:00Z">
        <w:r w:rsidR="008E34B9">
          <w:t>Complicated cases were discussed in the project team consisting of members trained in medicine and natural language processing to come to a consensus.</w:t>
        </w:r>
        <w:r w:rsidR="003547BE">
          <w:t xml:space="preserve"> </w:t>
        </w:r>
      </w:ins>
      <w:moveTo w:id="1113" w:author="Carl Ollvik" w:date="2021-08-02T18:57:00Z">
        <w:del w:id="1114" w:author="Carl Ollvik Aasa" w:date="2021-08-03T21:50:00Z">
          <w:r w:rsidRPr="00D87BB6" w:rsidDel="00C04B83">
            <w:rPr>
              <w:rStyle w:val="BodyTextChar"/>
              <w:rFonts w:eastAsia="FiraCode Nerd Font"/>
            </w:rPr>
            <w:delText>All annotations were double checked again against the final guidelines before being</w:delText>
          </w:r>
          <w:r w:rsidDel="00C04B83">
            <w:delText xml:space="preserve"> used for evaluation</w:delText>
          </w:r>
        </w:del>
      </w:moveTo>
      <w:ins w:id="1115" w:author="Carl Ollvik Aasa" w:date="2021-08-03T21:50:00Z">
        <w:r w:rsidR="00C04B83">
          <w:t>Annotations were then redone</w:t>
        </w:r>
      </w:ins>
      <w:ins w:id="1116" w:author="Carl Ollvik Aasa" w:date="2021-08-04T15:12:00Z">
        <w:r w:rsidR="00F627BB">
          <w:t xml:space="preserve"> by</w:t>
        </w:r>
      </w:ins>
      <w:ins w:id="1117" w:author="Carl Ollvik Aasa" w:date="2021-08-04T15:13:00Z">
        <w:r w:rsidR="00A764AE">
          <w:t xml:space="preserve"> </w:t>
        </w:r>
        <w:r w:rsidR="00A764AE" w:rsidRPr="00A764AE">
          <w:rPr>
            <w:i/>
            <w:iCs/>
            <w:highlight w:val="yellow"/>
            <w:rPrChange w:id="1118" w:author="Carl Ollvik Aasa" w:date="2021-08-04T15:13:00Z">
              <w:rPr/>
            </w:rPrChange>
          </w:rPr>
          <w:t>APH1</w:t>
        </w:r>
        <w:r w:rsidR="00A764AE" w:rsidRPr="00A764AE">
          <w:rPr>
            <w:highlight w:val="yellow"/>
            <w:rPrChange w:id="1119" w:author="Carl Ollvik Aasa" w:date="2021-08-04T15:13:00Z">
              <w:rPr/>
            </w:rPrChange>
          </w:rPr>
          <w:t xml:space="preserve"> and a medical student</w:t>
        </w:r>
      </w:ins>
      <w:ins w:id="1120" w:author="Carl Ollvik Aasa" w:date="2021-08-03T21:50:00Z">
        <w:r w:rsidR="00C04B83">
          <w:t xml:space="preserve"> </w:t>
        </w:r>
      </w:ins>
      <w:ins w:id="1121" w:author="Carl Ollvik Aasa" w:date="2021-08-04T12:52:00Z">
        <w:r w:rsidR="00F564BB">
          <w:t>in accordance with</w:t>
        </w:r>
      </w:ins>
      <w:ins w:id="1122" w:author="Carl Ollvik Aasa" w:date="2021-08-03T21:51:00Z">
        <w:r w:rsidR="00C04B83">
          <w:t xml:space="preserve"> the final guidelines before evaluation</w:t>
        </w:r>
      </w:ins>
      <w:moveTo w:id="1123" w:author="Carl Ollvik" w:date="2021-08-02T18:57:00Z">
        <w:r>
          <w:t>.</w:t>
        </w:r>
      </w:moveTo>
      <w:ins w:id="1124" w:author="Carl Ollvik Aasa" w:date="2021-08-03T16:37:00Z">
        <w:r w:rsidR="00787011">
          <w:t xml:space="preserve"> </w:t>
        </w:r>
      </w:ins>
      <w:moveTo w:id="1125" w:author="Carl Ollvik" w:date="2021-08-02T18:57:00Z">
        <w:r>
          <w:rPr>
            <w:noProof/>
          </w:rPr>
          <w:tab/>
        </w:r>
      </w:moveTo>
    </w:p>
    <w:moveToRangeEnd w:id="1033"/>
    <w:p w14:paraId="070ABA0E" w14:textId="4E7845BE" w:rsidR="0008666A" w:rsidRDefault="0008666A" w:rsidP="0008666A">
      <w:pPr>
        <w:pStyle w:val="Heading3"/>
        <w:rPr>
          <w:ins w:id="1126" w:author="Carl Ollvik Aasa" w:date="2021-08-04T17:03:00Z"/>
          <w:lang w:eastAsia="en-GB"/>
        </w:rPr>
      </w:pPr>
      <w:ins w:id="1127" w:author="Carl Ollvik Aasa" w:date="2021-08-04T17:03:00Z">
        <w:r>
          <w:rPr>
            <w:lang w:eastAsia="en-GB"/>
          </w:rPr>
          <w:t xml:space="preserve">Evaluation </w:t>
        </w:r>
      </w:ins>
      <w:ins w:id="1128" w:author="Carl Ollvik Aasa" w:date="2021-08-04T17:04:00Z">
        <w:r w:rsidR="00E71FCA">
          <w:rPr>
            <w:lang w:eastAsia="en-GB"/>
          </w:rPr>
          <w:t xml:space="preserve">&amp; </w:t>
        </w:r>
      </w:ins>
      <w:ins w:id="1129" w:author="Carl Ollvik Aasa" w:date="2021-08-04T17:05:00Z">
        <w:r w:rsidR="00E71FCA">
          <w:rPr>
            <w:lang w:eastAsia="en-GB"/>
          </w:rPr>
          <w:t xml:space="preserve">Gold Standard Corpora </w:t>
        </w:r>
        <w:r w:rsidR="00E71FCA">
          <w:rPr>
            <w:lang w:eastAsia="en-GB"/>
          </w:rPr>
          <w:tab/>
        </w:r>
      </w:ins>
    </w:p>
    <w:p w14:paraId="41906A07" w14:textId="5BCC5D5C" w:rsidR="0008666A" w:rsidRDefault="0008666A" w:rsidP="0008666A">
      <w:pPr>
        <w:pStyle w:val="FirstParagraph"/>
        <w:rPr>
          <w:ins w:id="1130" w:author="Carl Ollvik Aasa" w:date="2021-08-04T17:03:00Z"/>
          <w:lang w:val="en-GB" w:eastAsia="en-GB"/>
        </w:rPr>
      </w:pPr>
      <w:ins w:id="1131" w:author="Carl Ollvik Aasa" w:date="2021-08-04T17:03:00Z">
        <w:r>
          <w:rPr>
            <w:lang w:val="en-GB" w:eastAsia="en-GB"/>
          </w:rPr>
          <w:t xml:space="preserve">The two manual annotation sets of the corpus was evaluated for inter-annotator agreement (IAA) by calculating the </w:t>
        </w:r>
        <w:r w:rsidRPr="001D3CF9">
          <w:rPr>
            <w:lang w:val="en-GB" w:eastAsia="en-GB"/>
          </w:rPr>
          <w:t>Precision, Recall, F-</w:t>
        </w:r>
      </w:ins>
      <w:ins w:id="1132" w:author="Carl Ollvik Aasa" w:date="2021-08-05T14:04:00Z">
        <w:r w:rsidR="006553A0" w:rsidRPr="001D3CF9">
          <w:rPr>
            <w:lang w:val="en-GB" w:eastAsia="en-GB"/>
          </w:rPr>
          <w:t>score,</w:t>
        </w:r>
      </w:ins>
      <w:ins w:id="1133" w:author="Carl Ollvik Aasa" w:date="2021-08-04T17:03:00Z">
        <w:r w:rsidRPr="001D3CF9">
          <w:rPr>
            <w:lang w:val="en-GB" w:eastAsia="en-GB"/>
          </w:rPr>
          <w:t xml:space="preserve"> and Cohen’s kappa</w:t>
        </w:r>
        <w:r>
          <w:rPr>
            <w:lang w:val="en-GB" w:eastAsia="en-GB"/>
          </w:rPr>
          <w:t xml:space="preserve"> between the two annotators</w:t>
        </w:r>
      </w:ins>
      <w:ins w:id="1134" w:author="Carl Ollvik Aasa" w:date="2021-08-05T14:05:00Z">
        <w:r w:rsidR="00827E8B">
          <w:rPr>
            <w:lang w:val="en-GB" w:eastAsia="en-GB"/>
          </w:rPr>
          <w:t xml:space="preserve"> along with a confusion matrix for the </w:t>
        </w:r>
        <w:r w:rsidR="00543525">
          <w:rPr>
            <w:lang w:val="en-GB" w:eastAsia="en-GB"/>
          </w:rPr>
          <w:t>entity classes</w:t>
        </w:r>
        <w:r w:rsidR="00827E8B">
          <w:rPr>
            <w:lang w:val="en-GB" w:eastAsia="en-GB"/>
          </w:rPr>
          <w:t>.</w:t>
        </w:r>
      </w:ins>
      <w:ins w:id="1135" w:author="Carl Ollvik Aasa" w:date="2021-08-04T17:07:00Z">
        <w:r w:rsidR="00093A4A">
          <w:rPr>
            <w:color w:val="auto"/>
            <w:lang w:eastAsia="en-GB"/>
          </w:rPr>
          <w:t xml:space="preserve"> F</w:t>
        </w:r>
      </w:ins>
      <w:ins w:id="1136" w:author="Carl Ollvik Aasa" w:date="2021-08-04T17:08:00Z">
        <w:r w:rsidR="00093A4A">
          <w:rPr>
            <w:color w:val="auto"/>
            <w:lang w:eastAsia="en-GB"/>
          </w:rPr>
          <w:t xml:space="preserve">rom the two annotation sets a </w:t>
        </w:r>
        <w:r w:rsidR="003D2CBD">
          <w:rPr>
            <w:color w:val="auto"/>
            <w:lang w:eastAsia="en-GB"/>
          </w:rPr>
          <w:t>gold standard was produce</w:t>
        </w:r>
        <w:r w:rsidR="00352739">
          <w:rPr>
            <w:color w:val="auto"/>
            <w:lang w:eastAsia="en-GB"/>
          </w:rPr>
          <w:t>d</w:t>
        </w:r>
        <w:r w:rsidR="003D2CBD">
          <w:rPr>
            <w:color w:val="auto"/>
            <w:lang w:eastAsia="en-GB"/>
          </w:rPr>
          <w:t xml:space="preserve"> by </w:t>
        </w:r>
      </w:ins>
      <w:ins w:id="1137" w:author="Carl Ollvik Aasa" w:date="2021-08-04T17:09:00Z">
        <w:r w:rsidR="00352739">
          <w:rPr>
            <w:color w:val="auto"/>
            <w:lang w:eastAsia="en-GB"/>
          </w:rPr>
          <w:t xml:space="preserve">the chief annotator. </w:t>
        </w:r>
      </w:ins>
    </w:p>
    <w:p w14:paraId="3CE5A6DF" w14:textId="77777777" w:rsidR="00603EB8" w:rsidRDefault="00603EB8" w:rsidP="00D9276A">
      <w:pPr>
        <w:pStyle w:val="Heading2"/>
        <w:rPr>
          <w:ins w:id="1138" w:author="Carl Ollvik" w:date="2021-08-02T18:59:00Z"/>
        </w:rPr>
      </w:pPr>
      <w:ins w:id="1139" w:author="Carl Ollvik" w:date="2021-08-02T18:59:00Z">
        <w:r>
          <w:t xml:space="preserve">Named Entity Recognition </w:t>
        </w:r>
      </w:ins>
    </w:p>
    <w:p w14:paraId="178514E0" w14:textId="77777777" w:rsidR="009065F9" w:rsidRPr="001266DE" w:rsidRDefault="009065F9" w:rsidP="009065F9">
      <w:pPr>
        <w:pStyle w:val="Heading3"/>
        <w:rPr>
          <w:ins w:id="1140" w:author="Carl Ollvik Aasa" w:date="2021-08-03T21:55:00Z"/>
        </w:rPr>
      </w:pPr>
      <w:ins w:id="1141" w:author="Carl Ollvik Aasa" w:date="2021-08-03T21:55:00Z">
        <w:r>
          <w:t>SpaCy and Swedish transformer model</w:t>
        </w:r>
      </w:ins>
    </w:p>
    <w:p w14:paraId="34FD89D6" w14:textId="1F2E6004" w:rsidR="00620D15" w:rsidDel="00AE180F" w:rsidRDefault="009065F9" w:rsidP="00620D15">
      <w:pPr>
        <w:pStyle w:val="FirstParagraph"/>
        <w:rPr>
          <w:del w:id="1142" w:author="Carl Ollvik Aasa" w:date="2021-08-04T19:51:00Z"/>
          <w:moveTo w:id="1143" w:author="Carl Ollvik Aasa" w:date="2021-08-04T17:15:00Z"/>
        </w:rPr>
      </w:pPr>
      <w:ins w:id="1144" w:author="Carl Ollvik Aasa" w:date="2021-08-03T21:55:00Z">
        <w:r w:rsidRPr="000A2129">
          <w:t xml:space="preserve">The NLP </w:t>
        </w:r>
      </w:ins>
      <w:ins w:id="1145" w:author="Carl Ollvik Aasa" w:date="2021-08-05T14:09:00Z">
        <w:r w:rsidR="0099683E">
          <w:t>model</w:t>
        </w:r>
      </w:ins>
      <w:commentRangeStart w:id="1146"/>
      <w:ins w:id="1147" w:author="Carl Ollvik Aasa" w:date="2021-08-03T21:55:00Z">
        <w:r w:rsidRPr="000A2129">
          <w:t xml:space="preserve"> </w:t>
        </w:r>
        <w:commentRangeEnd w:id="1146"/>
        <w:r>
          <w:rPr>
            <w:rStyle w:val="CommentReference"/>
            <w:rFonts w:ascii="Calibri" w:eastAsia="Calibri" w:hAnsi="Calibri"/>
            <w:color w:val="auto"/>
            <w:spacing w:val="0"/>
            <w:kern w:val="0"/>
            <w:lang w:val="en-GB"/>
          </w:rPr>
          <w:commentReference w:id="1146"/>
        </w:r>
        <w:r w:rsidRPr="00692B2D">
          <w:t xml:space="preserve">was built using the </w:t>
        </w:r>
        <w:proofErr w:type="spellStart"/>
        <w:r>
          <w:t>spaCy</w:t>
        </w:r>
        <w:proofErr w:type="spellEnd"/>
        <w:r w:rsidRPr="00C3346E">
          <w:rPr>
            <w:rStyle w:val="FootnoteReference"/>
          </w:rPr>
          <w:footnoteReference w:id="2"/>
        </w:r>
        <w:r w:rsidRPr="00692B2D">
          <w:t xml:space="preserve"> library [version: </w:t>
        </w:r>
        <w:proofErr w:type="gramStart"/>
        <w:r w:rsidRPr="00692B2D">
          <w:t>3.0.6 ]</w:t>
        </w:r>
        <w:proofErr w:type="gramEnd"/>
        <w:r w:rsidRPr="00692B2D">
          <w:t xml:space="preserve">. A pretrained transformer-based model </w:t>
        </w:r>
        <w:r>
          <w:t>for Swedish [sv_pipeline-0.0.0]</w:t>
        </w:r>
        <w:r w:rsidRPr="00C3346E">
          <w:rPr>
            <w:rStyle w:val="FootnoteReference"/>
          </w:rPr>
          <w:footnoteReference w:id="3"/>
        </w:r>
        <w:r>
          <w:t xml:space="preserve"> </w:t>
        </w:r>
        <w:r w:rsidRPr="00692B2D">
          <w:t>from The</w:t>
        </w:r>
        <w:r>
          <w:t xml:space="preserve"> </w:t>
        </w:r>
        <w:r w:rsidRPr="00692B2D">
          <w:t>National Library of Sweden was used as base to add tokenization (</w:t>
        </w:r>
      </w:ins>
      <w:ins w:id="1152" w:author="Carl Ollvik Aasa" w:date="2021-08-04T14:50:00Z">
        <w:r w:rsidR="00C055B8">
          <w:t xml:space="preserve">i.e. </w:t>
        </w:r>
      </w:ins>
      <w:ins w:id="1153" w:author="Carl Ollvik Aasa" w:date="2021-08-03T21:55:00Z">
        <w:r w:rsidRPr="00692B2D">
          <w:t>splitting</w:t>
        </w:r>
        <w:r>
          <w:t xml:space="preserve"> of</w:t>
        </w:r>
        <w:r w:rsidRPr="00692B2D">
          <w:t xml:space="preserve"> texts</w:t>
        </w:r>
        <w:r w:rsidRPr="000A2129">
          <w:t xml:space="preserve"> into individual terms), dependency parsing</w:t>
        </w:r>
      </w:ins>
      <w:ins w:id="1154" w:author="Carl Ollvik Aasa" w:date="2021-08-04T14:50:00Z">
        <w:r w:rsidR="00E42476">
          <w:t xml:space="preserve"> (i.e. syn</w:t>
        </w:r>
      </w:ins>
      <w:ins w:id="1155" w:author="Carl Ollvik Aasa" w:date="2021-08-04T14:51:00Z">
        <w:r w:rsidR="00E42476">
          <w:t xml:space="preserve">tactic </w:t>
        </w:r>
        <w:r w:rsidR="00E42476" w:rsidRPr="005C116D">
          <w:t>relationships)</w:t>
        </w:r>
      </w:ins>
      <w:ins w:id="1156" w:author="Carl Ollvik Aasa" w:date="2021-08-03T21:55:00Z">
        <w:r w:rsidRPr="005C116D">
          <w:t xml:space="preserve">, part-of-speech </w:t>
        </w:r>
      </w:ins>
      <w:ins w:id="1157" w:author="Carl Ollvik Aasa" w:date="2021-08-04T14:51:00Z">
        <w:r w:rsidR="00E42476" w:rsidRPr="005C116D">
          <w:t xml:space="preserve">tagging (i.e. syntactic identities) </w:t>
        </w:r>
      </w:ins>
      <w:ins w:id="1158" w:author="Carl Ollvik Aasa" w:date="2021-08-03T21:55:00Z">
        <w:r w:rsidRPr="005C116D">
          <w:t xml:space="preserve">and </w:t>
        </w:r>
      </w:ins>
      <w:ins w:id="1159" w:author="Carl Ollvik Aasa" w:date="2021-08-04T14:53:00Z">
        <w:r w:rsidR="003E7D30" w:rsidRPr="005C116D">
          <w:t>NER</w:t>
        </w:r>
      </w:ins>
      <w:ins w:id="1160" w:author="Carl Ollvik Aasa" w:date="2021-08-03T21:55:00Z">
        <w:r w:rsidRPr="005C116D">
          <w:t xml:space="preserve"> for time modifiers, organizations and metric terms for Swedish text. </w:t>
        </w:r>
        <w:r w:rsidRPr="0071111F">
          <w:fldChar w:fldCharType="begin"/>
        </w:r>
      </w:ins>
      <w:r w:rsidR="004C62C8" w:rsidRPr="005C116D">
        <w:instrText xml:space="preserve"> ADDIN ZOTERO_ITEM CSL_CITATION {"citationID":"EmvtW9eZ","properties":{"formattedCitation":"(20)","plainCitation":"(20)","noteIndex":0},"citationItems":[{"id":235,"uris":["http://zotero.org/users/7999176/items/EUYUZVRM"],"uri":["http://zotero.org/users/7999176/items/EUYUZVRM"],"itemData":{"id":235,"type":"webpage","abstract":"KB-labb har utvecklat en ny modell till verktyget SpaCy. Modellen gör det betydligt smidigare att utföra storskaliga textanalyser på svenska. Det här är en viktig del av den infrastruktur för datadriven forskning som labbet etablerar.","genre":"text","language":"sv","title":"SpaCy – ny svensk modell för storskalig textanalys","URL":"https://www.kb.se/samverkan-och-utveckling/nytt-fran-kb/nyheter-samverkan-och-utveckling/2020-11-23-spacy---ny-svensk-modell-for-storskalig-textanalys.html","accessed":{"date-parts":[["2021",6,3]]}}}],"schema":"https://github.com/citation-style-language/schema/raw/master/csl-citation.json"} </w:instrText>
      </w:r>
      <w:ins w:id="1161" w:author="Carl Ollvik Aasa" w:date="2021-08-03T21:55:00Z">
        <w:r w:rsidRPr="0071111F">
          <w:fldChar w:fldCharType="separate"/>
        </w:r>
      </w:ins>
      <w:r w:rsidR="004C62C8" w:rsidRPr="005C116D">
        <w:t>(20)</w:t>
      </w:r>
      <w:ins w:id="1162" w:author="Carl Ollvik Aasa" w:date="2021-08-03T21:55:00Z">
        <w:r w:rsidRPr="0071111F">
          <w:fldChar w:fldCharType="end"/>
        </w:r>
        <w:r w:rsidRPr="005C116D">
          <w:t xml:space="preserve"> </w:t>
        </w:r>
        <w:r w:rsidR="0090720A" w:rsidRPr="005C116D">
          <w:t>The model was equ</w:t>
        </w:r>
      </w:ins>
      <w:ins w:id="1163" w:author="Carl Ollvik Aasa" w:date="2021-08-03T21:56:00Z">
        <w:r w:rsidR="0090720A" w:rsidRPr="005C116D">
          <w:t xml:space="preserve">ipped with </w:t>
        </w:r>
      </w:ins>
      <w:ins w:id="1164" w:author="Carl Ollvik Aasa" w:date="2021-08-04T14:53:00Z">
        <w:r w:rsidR="003E7D30" w:rsidRPr="005C116D">
          <w:rPr>
            <w:rPrChange w:id="1165" w:author="Carl Ollvik Aasa" w:date="2021-08-04T14:57:00Z">
              <w:rPr>
                <w:highlight w:val="yellow"/>
              </w:rPr>
            </w:rPrChange>
          </w:rPr>
          <w:t xml:space="preserve">dictionaries of </w:t>
        </w:r>
      </w:ins>
      <w:ins w:id="1166" w:author="Carl Ollvik Aasa" w:date="2021-08-03T21:56:00Z">
        <w:r w:rsidR="0090720A" w:rsidRPr="005C116D">
          <w:t>ICD codes and negations for</w:t>
        </w:r>
      </w:ins>
      <w:ins w:id="1167" w:author="Carl Ollvik Aasa" w:date="2021-08-04T14:53:00Z">
        <w:r w:rsidR="003E7D30" w:rsidRPr="005C116D">
          <w:t xml:space="preserve"> NER </w:t>
        </w:r>
      </w:ins>
      <w:ins w:id="1168" w:author="Carl Ollvik Aasa" w:date="2021-08-04T14:54:00Z">
        <w:r w:rsidR="00690094" w:rsidRPr="005C116D">
          <w:t>and</w:t>
        </w:r>
      </w:ins>
      <w:ins w:id="1169" w:author="Carl Ollvik Aasa" w:date="2021-08-04T14:53:00Z">
        <w:r w:rsidR="003E7D30" w:rsidRPr="005C116D">
          <w:t xml:space="preserve"> symptoms, </w:t>
        </w:r>
      </w:ins>
      <w:ins w:id="1170" w:author="Carl Ollvik Aasa" w:date="2021-08-04T14:56:00Z">
        <w:r w:rsidR="00C45E7D" w:rsidRPr="005C116D">
          <w:t>signs,</w:t>
        </w:r>
      </w:ins>
      <w:ins w:id="1171" w:author="Carl Ollvik Aasa" w:date="2021-08-04T14:53:00Z">
        <w:r w:rsidR="003E7D30" w:rsidRPr="005C116D">
          <w:t xml:space="preserve"> and negations</w:t>
        </w:r>
      </w:ins>
      <w:ins w:id="1172" w:author="Carl Ollvik Aasa" w:date="2021-08-04T14:54:00Z">
        <w:r w:rsidR="00690094" w:rsidRPr="005C116D">
          <w:t>, see the following</w:t>
        </w:r>
        <w:r w:rsidR="00690094">
          <w:t xml:space="preserve"> sections for details.</w:t>
        </w:r>
      </w:ins>
      <w:ins w:id="1173" w:author="Carl Ollvik Aasa" w:date="2021-08-04T14:56:00Z">
        <w:r w:rsidR="00C45E7D">
          <w:t xml:space="preserve"> </w:t>
        </w:r>
      </w:ins>
      <w:ins w:id="1174" w:author="Carl Ollvik Aasa" w:date="2021-08-04T16:53:00Z">
        <w:r w:rsidR="005F5FBA">
          <w:t>For</w:t>
        </w:r>
      </w:ins>
      <w:ins w:id="1175" w:author="Carl Ollvik Aasa" w:date="2021-08-04T14:56:00Z">
        <w:r w:rsidR="00C45E7D">
          <w:t xml:space="preserve"> these</w:t>
        </w:r>
        <w:r w:rsidR="004E170D">
          <w:t xml:space="preserve"> named entities all matching was done to the normalized lowercase version of texts</w:t>
        </w:r>
      </w:ins>
      <w:ins w:id="1176" w:author="Carl Ollvik Aasa" w:date="2021-08-04T16:54:00Z">
        <w:r w:rsidR="00742004">
          <w:t xml:space="preserve"> and dictionaries</w:t>
        </w:r>
      </w:ins>
      <w:ins w:id="1177" w:author="Carl Ollvik Aasa" w:date="2021-08-04T14:56:00Z">
        <w:r w:rsidR="004E170D">
          <w:t>.</w:t>
        </w:r>
      </w:ins>
      <w:moveToRangeStart w:id="1178" w:author="Carl Ollvik Aasa" w:date="2021-08-04T17:15:00Z" w:name="move78989766"/>
      <w:moveTo w:id="1179" w:author="Carl Ollvik Aasa" w:date="2021-08-04T17:15:00Z">
        <w:del w:id="1180" w:author="Carl Ollvik Aasa" w:date="2021-08-04T19:51:00Z">
          <w:r w:rsidR="00620D15" w:rsidRPr="00620D15" w:rsidDel="006C239D">
            <w:rPr>
              <w:highlight w:val="yellow"/>
              <w:rPrChange w:id="1181" w:author="Carl Ollvik Aasa" w:date="2021-08-04T17:15:00Z">
                <w:rPr/>
              </w:rPrChange>
            </w:rPr>
            <w:delText xml:space="preserve">A spaCy NLP pipeline was set up and run in the following order: tokenizing of text; part of speech tagging; dependency parsing; transformer-based NER; dictionary/rule-based NER.  </w:delText>
          </w:r>
          <w:r w:rsidR="00620D15" w:rsidRPr="00620D15" w:rsidDel="00AE180F">
            <w:rPr>
              <w:highlight w:val="yellow"/>
              <w:rPrChange w:id="1182" w:author="Carl Ollvik Aasa" w:date="2021-08-04T17:15:00Z">
                <w:rPr/>
              </w:rPrChange>
            </w:rPr>
            <w:delText>For negation NER, the rule- and dictionary-based Swedish Negex module was reviewed, and the list of negations expanded to make it more suitable for patient records. As a preliminary strategy for NER of symptoms and findings, descriptive terms from the ICD-10-SE classification system were extracted and simplified slightly for better matching. The NLP pipeline was evaluated for NER of symptoms and findings grouped as one and negations according to the definitions set (Table 1).</w:delText>
          </w:r>
        </w:del>
      </w:moveTo>
    </w:p>
    <w:moveToRangeEnd w:id="1178"/>
    <w:p w14:paraId="35945EA3" w14:textId="77777777" w:rsidR="00620D15" w:rsidRDefault="00620D15" w:rsidP="009065F9">
      <w:pPr>
        <w:pStyle w:val="FirstParagraph"/>
        <w:rPr>
          <w:ins w:id="1183" w:author="Carl Ollvik Aasa" w:date="2021-08-03T21:55:00Z"/>
        </w:rPr>
      </w:pPr>
    </w:p>
    <w:p w14:paraId="1F130399" w14:textId="77777777" w:rsidR="00603EB8" w:rsidRDefault="00603EB8">
      <w:pPr>
        <w:pStyle w:val="Heading3"/>
        <w:rPr>
          <w:ins w:id="1184" w:author="Carl Ollvik" w:date="2021-08-02T18:59:00Z"/>
        </w:rPr>
        <w:pPrChange w:id="1185" w:author="Carl Ollvik" w:date="2021-08-02T18:59:00Z">
          <w:pPr>
            <w:pStyle w:val="Heading2"/>
          </w:pPr>
        </w:pPrChange>
      </w:pPr>
      <w:ins w:id="1186" w:author="Carl Ollvik" w:date="2021-08-02T18:59:00Z">
        <w:r>
          <w:t>ICD</w:t>
        </w:r>
      </w:ins>
    </w:p>
    <w:p w14:paraId="4CFC6719" w14:textId="5422172C" w:rsidR="00B6325D" w:rsidRPr="005F5FBA" w:rsidRDefault="00603EB8" w:rsidP="00F06208">
      <w:pPr>
        <w:pStyle w:val="FirstParagraph"/>
        <w:rPr>
          <w:ins w:id="1187" w:author="Carl Ollvik Aasa" w:date="2021-08-04T14:57:00Z"/>
          <w:rStyle w:val="BodyTextChar"/>
          <w:lang w:val="sv-SE"/>
          <w:rPrChange w:id="1188" w:author="Carl Ollvik Aasa" w:date="2021-08-04T16:48:00Z">
            <w:rPr>
              <w:ins w:id="1189" w:author="Carl Ollvik Aasa" w:date="2021-08-04T14:57:00Z"/>
              <w:rStyle w:val="BodyTextChar"/>
              <w:b/>
              <w:lang w:val="sv-SE"/>
            </w:rPr>
          </w:rPrChange>
        </w:rPr>
      </w:pPr>
      <w:ins w:id="1190" w:author="Carl Ollvik" w:date="2021-08-02T18:59:00Z">
        <w:del w:id="1191" w:author="Carl Ollvik Aasa" w:date="2021-08-03T16:38:00Z">
          <w:r w:rsidRPr="003D796A" w:rsidDel="003D796A">
            <w:rPr>
              <w:rFonts w:ascii="FiraCode Nerd Font" w:hAnsi="FiraCode Nerd Font"/>
              <w:sz w:val="18"/>
              <w:szCs w:val="18"/>
              <w:lang w:val="sv-SE"/>
              <w:rPrChange w:id="1192" w:author="Carl Ollvik Aasa" w:date="2021-08-03T16:38:00Z">
                <w:rPr>
                  <w:rFonts w:ascii="FiraCode Nerd Font" w:hAnsi="FiraCode Nerd Font"/>
                  <w:sz w:val="18"/>
                  <w:szCs w:val="18"/>
                  <w:shd w:val="clear" w:color="auto" w:fill="FFFFFF" w:themeFill="background1"/>
                </w:rPr>
              </w:rPrChange>
            </w:rPr>
            <w:delText xml:space="preserve">As </w:delText>
          </w:r>
          <w:r w:rsidRPr="003D796A" w:rsidDel="003D796A">
            <w:rPr>
              <w:rStyle w:val="BodyTextChar"/>
              <w:lang w:val="sv-SE"/>
              <w:rPrChange w:id="1193" w:author="Carl Ollvik Aasa" w:date="2021-08-03T16:38:00Z">
                <w:rPr>
                  <w:rStyle w:val="BodyTextChar"/>
                </w:rPr>
              </w:rPrChange>
            </w:rPr>
            <w:delText xml:space="preserve">a preliminary tool detecting symptoms and findings </w:delText>
          </w:r>
          <w:r w:rsidRPr="003D796A" w:rsidDel="003D796A">
            <w:rPr>
              <w:lang w:val="sv-SE"/>
              <w:rPrChange w:id="1194" w:author="Carl Ollvik Aasa" w:date="2021-08-03T16:38:00Z">
                <w:rPr/>
              </w:rPrChange>
            </w:rPr>
            <w:delText>dictionary-based named entity recognition for terms from the International Classification of Diseases (ICD-10-SE) was added to the NLP pipeline</w:delText>
          </w:r>
        </w:del>
        <w:del w:id="1195" w:author="Carl Ollvik Aasa" w:date="2021-08-03T15:56:00Z">
          <w:r w:rsidRPr="003D796A" w:rsidDel="008E1163">
            <w:rPr>
              <w:lang w:val="sv-SE"/>
              <w:rPrChange w:id="1196" w:author="Carl Ollvik Aasa" w:date="2021-08-03T16:38:00Z">
                <w:rPr/>
              </w:rPrChange>
            </w:rPr>
            <w:delText xml:space="preserve">. </w:delText>
          </w:r>
          <w:r w:rsidRPr="003D796A" w:rsidDel="008E1163">
            <w:rPr>
              <w:rFonts w:eastAsiaTheme="minorHAnsi"/>
              <w:lang w:val="sv-SE"/>
              <w:rPrChange w:id="1197" w:author="Carl Ollvik Aasa" w:date="2021-08-03T16:38:00Z">
                <w:rPr>
                  <w:rFonts w:eastAsiaTheme="minorHAnsi"/>
                </w:rPr>
              </w:rPrChange>
            </w:rPr>
            <w:delText>ICD-10 is available in the six official languages of the World Health</w:delText>
          </w:r>
          <w:r w:rsidRPr="003D796A" w:rsidDel="008E1163">
            <w:rPr>
              <w:rStyle w:val="BodyTextChar"/>
              <w:rFonts w:eastAsiaTheme="minorHAnsi"/>
              <w:lang w:val="sv-SE"/>
              <w:rPrChange w:id="1198" w:author="Carl Ollvik Aasa" w:date="2021-08-03T16:38:00Z">
                <w:rPr>
                  <w:rStyle w:val="BodyTextChar"/>
                  <w:rFonts w:eastAsiaTheme="minorHAnsi"/>
                </w:rPr>
              </w:rPrChange>
            </w:rPr>
            <w:delText xml:space="preserve"> Organization (WHO) and in 36 additional languages including Swedish (ICD-10_SE) </w:delText>
          </w:r>
          <w:r w:rsidRPr="000A2129" w:rsidDel="008E1163">
            <w:rPr>
              <w:rStyle w:val="BodyTextChar"/>
            </w:rPr>
            <w:fldChar w:fldCharType="begin"/>
          </w:r>
        </w:del>
      </w:ins>
      <w:del w:id="1199" w:author="Carl Ollvik Aasa" w:date="2021-08-03T15:56:00Z">
        <w:r w:rsidR="003F7098" w:rsidRPr="003D796A" w:rsidDel="008E1163">
          <w:rPr>
            <w:rStyle w:val="BodyTextChar"/>
            <w:lang w:val="sv-SE"/>
            <w:rPrChange w:id="1200" w:author="Carl Ollvik Aasa" w:date="2021-08-03T16:38:00Z">
              <w:rPr>
                <w:rStyle w:val="BodyTextChar"/>
              </w:rPr>
            </w:rPrChange>
          </w:rPr>
          <w:delInstrText xml:space="preserve"> ADDIN ZOTERO_ITEM CSL_CITATION {"citationID":"9lqaXxq9","properties":{"formattedCitation":"(17)","plainCitation":"(17)","noteIndex":0},"citationItems":[{"id":164,"uris":["http://zotero.org/users/7999176/items/HT6ZXIZK"],"uri":["http://zotero.org/users/7999176/items/HT6ZXIZK"],"itemData":{"id":164,"type":"webpage","abstract":"International Classification of Diseases (ICD) Revision","language":"en","title":"Classification of Diseases (ICD)","URL":"https://www.who.int/standards/classifications/classification-of-diseases","accessed":{"date-parts":[["2021",6,1]]}}}],"schema":"https://github.com/citation-style-language/schema/raw/master/csl-citation.json"} </w:delInstrText>
        </w:r>
      </w:del>
      <w:ins w:id="1201" w:author="Carl Ollvik" w:date="2021-08-02T18:59:00Z">
        <w:del w:id="1202" w:author="Carl Ollvik Aasa" w:date="2021-08-03T15:56:00Z">
          <w:r w:rsidRPr="000A2129" w:rsidDel="008E1163">
            <w:rPr>
              <w:rStyle w:val="BodyTextChar"/>
            </w:rPr>
            <w:fldChar w:fldCharType="separate"/>
          </w:r>
        </w:del>
      </w:ins>
      <w:del w:id="1203" w:author="Carl Ollvik Aasa" w:date="2021-08-03T15:56:00Z">
        <w:r w:rsidR="003F7098" w:rsidRPr="003D796A" w:rsidDel="008E1163">
          <w:rPr>
            <w:lang w:val="sv-SE"/>
            <w:rPrChange w:id="1204" w:author="Carl Ollvik Aasa" w:date="2021-08-03T16:38:00Z">
              <w:rPr/>
            </w:rPrChange>
          </w:rPr>
          <w:delText>(17)</w:delText>
        </w:r>
      </w:del>
      <w:ins w:id="1205" w:author="Carl Ollvik" w:date="2021-08-02T18:59:00Z">
        <w:del w:id="1206" w:author="Carl Ollvik Aasa" w:date="2021-08-03T15:56:00Z">
          <w:r w:rsidRPr="000A2129" w:rsidDel="008E1163">
            <w:rPr>
              <w:rStyle w:val="BodyTextChar"/>
            </w:rPr>
            <w:fldChar w:fldCharType="end"/>
          </w:r>
          <w:r w:rsidRPr="003D796A" w:rsidDel="008E1163">
            <w:rPr>
              <w:rStyle w:val="BodyTextChar"/>
              <w:rFonts w:eastAsiaTheme="minorHAnsi"/>
              <w:lang w:val="sv-SE"/>
              <w:rPrChange w:id="1207" w:author="Carl Ollvik Aasa" w:date="2021-08-03T16:38:00Z">
                <w:rPr>
                  <w:rStyle w:val="BodyTextChar"/>
                  <w:rFonts w:eastAsiaTheme="minorHAnsi"/>
                </w:rPr>
              </w:rPrChange>
            </w:rPr>
            <w:delText>. ICD-10</w:delText>
          </w:r>
          <w:r w:rsidRPr="003D796A" w:rsidDel="008E1163">
            <w:rPr>
              <w:rStyle w:val="BodyTextChar"/>
              <w:lang w:val="sv-SE"/>
              <w:rPrChange w:id="1208" w:author="Carl Ollvik Aasa" w:date="2021-08-03T16:38:00Z">
                <w:rPr>
                  <w:rStyle w:val="BodyTextChar"/>
                </w:rPr>
              </w:rPrChange>
            </w:rPr>
            <w:delText xml:space="preserve"> is a classification system containing </w:delText>
          </w:r>
          <w:r w:rsidRPr="003D796A" w:rsidDel="008E1163">
            <w:rPr>
              <w:rStyle w:val="BodyTextChar"/>
              <w:rFonts w:eastAsiaTheme="minorHAnsi"/>
              <w:lang w:val="sv-SE"/>
              <w:rPrChange w:id="1209" w:author="Carl Ollvik Aasa" w:date="2021-08-03T16:38:00Z">
                <w:rPr>
                  <w:rStyle w:val="BodyTextChar"/>
                  <w:rFonts w:eastAsiaTheme="minorHAnsi"/>
                </w:rPr>
              </w:rPrChange>
            </w:rPr>
            <w:delText xml:space="preserve">32,000 different diagnosis codes for diseases, symptoms, and findings. </w:delText>
          </w:r>
        </w:del>
        <w:r w:rsidRPr="008E6B13">
          <w:rPr>
            <w:rStyle w:val="BodyTextChar"/>
            <w:lang w:val="sv-SE"/>
          </w:rPr>
          <w:t>ICD-10-SE</w:t>
        </w:r>
      </w:ins>
      <w:ins w:id="1210" w:author="Carl Ollvik Aasa" w:date="2021-08-03T16:38:00Z">
        <w:r w:rsidR="003D796A">
          <w:rPr>
            <w:rStyle w:val="BodyTextChar"/>
            <w:lang w:val="sv-SE"/>
          </w:rPr>
          <w:t xml:space="preserve"> </w:t>
        </w:r>
        <w:proofErr w:type="spellStart"/>
        <w:r w:rsidR="003D796A">
          <w:rPr>
            <w:rStyle w:val="BodyTextChar"/>
            <w:lang w:val="sv-SE"/>
          </w:rPr>
          <w:t>codes</w:t>
        </w:r>
      </w:ins>
      <w:proofErr w:type="spellEnd"/>
      <w:ins w:id="1211" w:author="Carl Ollvik" w:date="2021-08-02T18:59:00Z">
        <w:r w:rsidRPr="008E6B13">
          <w:rPr>
            <w:rStyle w:val="BodyTextChar"/>
            <w:lang w:val="sv-SE"/>
          </w:rPr>
          <w:t xml:space="preserve"> </w:t>
        </w:r>
        <w:del w:id="1212" w:author="Carl Ollvik Aasa" w:date="2021-08-03T16:38:00Z">
          <w:r w:rsidRPr="008E6B13" w:rsidDel="003D796A">
            <w:rPr>
              <w:rStyle w:val="BodyTextChar"/>
              <w:lang w:val="sv-SE"/>
            </w:rPr>
            <w:delText>was</w:delText>
          </w:r>
        </w:del>
      </w:ins>
      <w:proofErr w:type="spellStart"/>
      <w:ins w:id="1213" w:author="Carl Ollvik Aasa" w:date="2021-08-03T16:38:00Z">
        <w:r w:rsidR="003D796A">
          <w:rPr>
            <w:rStyle w:val="BodyTextChar"/>
            <w:lang w:val="sv-SE"/>
          </w:rPr>
          <w:t>where</w:t>
        </w:r>
      </w:ins>
      <w:proofErr w:type="spellEnd"/>
      <w:ins w:id="1214" w:author="Carl Ollvik" w:date="2021-08-02T18:59:00Z">
        <w:r w:rsidRPr="008E6B13">
          <w:rPr>
            <w:rStyle w:val="BodyTextChar"/>
            <w:lang w:val="sv-SE"/>
          </w:rPr>
          <w:t xml:space="preserve"> </w:t>
        </w:r>
        <w:proofErr w:type="spellStart"/>
        <w:r w:rsidRPr="008E6B13">
          <w:rPr>
            <w:rStyle w:val="BodyTextChar"/>
            <w:lang w:val="sv-SE"/>
          </w:rPr>
          <w:t>collected</w:t>
        </w:r>
        <w:proofErr w:type="spellEnd"/>
        <w:r>
          <w:rPr>
            <w:rStyle w:val="BodyTextChar"/>
            <w:lang w:val="sv-SE"/>
          </w:rPr>
          <w:t xml:space="preserve"> </w:t>
        </w:r>
        <w:r w:rsidRPr="008E6B13">
          <w:rPr>
            <w:rStyle w:val="BodyTextChar"/>
            <w:lang w:val="sv-SE"/>
          </w:rPr>
          <w:t xml:space="preserve">from Socialstyrelsen (socialstyrelsen.se/globalassets/sharepoint-dokument/dokument-webb/klassifikationer-och-koder/icd-10-se-2021-text.zip, </w:t>
        </w:r>
        <w:proofErr w:type="spellStart"/>
        <w:r w:rsidRPr="008E6B13">
          <w:rPr>
            <w:rStyle w:val="BodyTextChar"/>
            <w:lang w:val="sv-SE"/>
          </w:rPr>
          <w:t>accessed</w:t>
        </w:r>
        <w:proofErr w:type="spellEnd"/>
        <w:r w:rsidRPr="008E6B13">
          <w:rPr>
            <w:rStyle w:val="BodyTextChar"/>
            <w:lang w:val="sv-SE"/>
          </w:rPr>
          <w:t xml:space="preserve"> 2021-04-03). </w:t>
        </w:r>
      </w:ins>
      <w:proofErr w:type="spellStart"/>
      <w:ins w:id="1215" w:author="Carl Ollvik Aasa" w:date="2021-08-03T21:52:00Z">
        <w:r w:rsidR="003909A5">
          <w:rPr>
            <w:rStyle w:val="BodyTextChar"/>
            <w:lang w:val="sv-SE"/>
          </w:rPr>
          <w:t>Codes</w:t>
        </w:r>
        <w:proofErr w:type="spellEnd"/>
        <w:r w:rsidR="003909A5">
          <w:rPr>
            <w:rStyle w:val="BodyTextChar"/>
            <w:lang w:val="sv-SE"/>
          </w:rPr>
          <w:t xml:space="preserve"> </w:t>
        </w:r>
        <w:proofErr w:type="spellStart"/>
        <w:r w:rsidR="003909A5">
          <w:rPr>
            <w:rStyle w:val="BodyTextChar"/>
            <w:lang w:val="sv-SE"/>
          </w:rPr>
          <w:t>of</w:t>
        </w:r>
        <w:proofErr w:type="spellEnd"/>
        <w:r w:rsidR="003909A5">
          <w:rPr>
            <w:rStyle w:val="BodyTextChar"/>
            <w:lang w:val="sv-SE"/>
          </w:rPr>
          <w:t xml:space="preserve"> </w:t>
        </w:r>
        <w:proofErr w:type="spellStart"/>
        <w:r w:rsidR="003909A5">
          <w:rPr>
            <w:rStyle w:val="BodyTextChar"/>
            <w:lang w:val="sv-SE"/>
          </w:rPr>
          <w:t>categor</w:t>
        </w:r>
      </w:ins>
      <w:ins w:id="1216" w:author="Carl Ollvik Aasa" w:date="2021-08-04T14:54:00Z">
        <w:r w:rsidR="00B16B10">
          <w:rPr>
            <w:rStyle w:val="BodyTextChar"/>
            <w:lang w:val="sv-SE"/>
          </w:rPr>
          <w:t>i</w:t>
        </w:r>
      </w:ins>
      <w:ins w:id="1217" w:author="Carl Ollvik Aasa" w:date="2021-08-03T21:52:00Z">
        <w:r w:rsidR="003909A5">
          <w:rPr>
            <w:rStyle w:val="BodyTextChar"/>
            <w:lang w:val="sv-SE"/>
          </w:rPr>
          <w:t>es</w:t>
        </w:r>
        <w:proofErr w:type="spellEnd"/>
        <w:r w:rsidR="003909A5">
          <w:rPr>
            <w:rStyle w:val="BodyTextChar"/>
            <w:lang w:val="sv-SE"/>
          </w:rPr>
          <w:t xml:space="preserve"> </w:t>
        </w:r>
      </w:ins>
      <w:ins w:id="1218" w:author="Carl Ollvik Aasa" w:date="2021-08-03T16:39:00Z">
        <w:r w:rsidR="00A55365" w:rsidRPr="003909A5">
          <w:rPr>
            <w:rStyle w:val="BodyTextChar"/>
            <w:lang w:val="sv-SE"/>
            <w:rPrChange w:id="1219" w:author="Carl Ollvik Aasa" w:date="2021-08-03T21:52:00Z">
              <w:rPr>
                <w:rStyle w:val="BodyTextChar"/>
                <w:lang w:val="en-GB"/>
              </w:rPr>
            </w:rPrChange>
          </w:rPr>
          <w:t>R00-R99</w:t>
        </w:r>
      </w:ins>
      <w:ins w:id="1220" w:author="Carl Ollvik Aasa" w:date="2021-08-03T21:52:00Z">
        <w:r w:rsidR="003909A5" w:rsidRPr="003909A5">
          <w:rPr>
            <w:rStyle w:val="BodyTextChar"/>
            <w:lang w:val="sv-SE"/>
            <w:rPrChange w:id="1221" w:author="Carl Ollvik Aasa" w:date="2021-08-03T21:52:00Z">
              <w:rPr>
                <w:rStyle w:val="BodyTextChar"/>
                <w:lang w:val="en-GB"/>
              </w:rPr>
            </w:rPrChange>
          </w:rPr>
          <w:t xml:space="preserve">, </w:t>
        </w:r>
        <w:r w:rsidR="003909A5" w:rsidRPr="003909A5">
          <w:rPr>
            <w:lang w:val="sv-SE"/>
            <w:rPrChange w:id="1222" w:author="Carl Ollvik Aasa" w:date="2021-08-03T21:52:00Z">
              <w:rPr/>
            </w:rPrChange>
          </w:rPr>
          <w:t>“</w:t>
        </w:r>
        <w:r w:rsidR="003909A5" w:rsidRPr="003909A5">
          <w:rPr>
            <w:i/>
            <w:iCs/>
            <w:lang w:val="sv-SE"/>
            <w:rPrChange w:id="1223" w:author="Carl Ollvik Aasa" w:date="2021-08-03T21:52:00Z">
              <w:rPr>
                <w:i/>
                <w:iCs/>
              </w:rPr>
            </w:rPrChange>
          </w:rPr>
          <w:t>Symtom, sjukdomstecken och onormala kliniska fynd och laboratoriefynd som ej klassificeras på annan plats</w:t>
        </w:r>
        <w:r w:rsidR="003909A5" w:rsidRPr="003909A5">
          <w:rPr>
            <w:lang w:val="sv-SE"/>
            <w:rPrChange w:id="1224" w:author="Carl Ollvik Aasa" w:date="2021-08-03T21:52:00Z">
              <w:rPr/>
            </w:rPrChange>
          </w:rPr>
          <w:t xml:space="preserve"> </w:t>
        </w:r>
        <w:proofErr w:type="gramStart"/>
        <w:r w:rsidR="003909A5" w:rsidRPr="003909A5">
          <w:rPr>
            <w:lang w:val="sv-SE"/>
            <w:rPrChange w:id="1225" w:author="Carl Ollvik Aasa" w:date="2021-08-03T21:52:00Z">
              <w:rPr/>
            </w:rPrChange>
          </w:rPr>
          <w:t>“</w:t>
        </w:r>
      </w:ins>
      <w:ins w:id="1226" w:author="Carl Ollvik Aasa" w:date="2021-08-03T16:40:00Z">
        <w:r w:rsidR="00A55365" w:rsidRPr="003909A5">
          <w:rPr>
            <w:rStyle w:val="BodyTextChar"/>
            <w:lang w:val="sv-SE"/>
            <w:rPrChange w:id="1227" w:author="Carl Ollvik Aasa" w:date="2021-08-03T21:52:00Z">
              <w:rPr>
                <w:rStyle w:val="BodyTextChar"/>
                <w:lang w:val="en-GB"/>
              </w:rPr>
            </w:rPrChange>
          </w:rPr>
          <w:t xml:space="preserve"> </w:t>
        </w:r>
        <w:proofErr w:type="spellStart"/>
        <w:r w:rsidR="00A55365" w:rsidRPr="003909A5">
          <w:rPr>
            <w:rStyle w:val="BodyTextChar"/>
            <w:lang w:val="sv-SE"/>
            <w:rPrChange w:id="1228" w:author="Carl Ollvik Aasa" w:date="2021-08-03T21:52:00Z">
              <w:rPr>
                <w:rStyle w:val="BodyTextChar"/>
                <w:lang w:val="en-GB"/>
              </w:rPr>
            </w:rPrChange>
          </w:rPr>
          <w:t>were</w:t>
        </w:r>
        <w:proofErr w:type="spellEnd"/>
        <w:proofErr w:type="gramEnd"/>
        <w:r w:rsidR="00A55365" w:rsidRPr="003909A5">
          <w:rPr>
            <w:rStyle w:val="BodyTextChar"/>
            <w:lang w:val="sv-SE"/>
            <w:rPrChange w:id="1229" w:author="Carl Ollvik Aasa" w:date="2021-08-03T21:52:00Z">
              <w:rPr>
                <w:rStyle w:val="BodyTextChar"/>
                <w:lang w:val="en-GB"/>
              </w:rPr>
            </w:rPrChange>
          </w:rPr>
          <w:t xml:space="preserve"> </w:t>
        </w:r>
        <w:proofErr w:type="spellStart"/>
        <w:r w:rsidR="00A55365" w:rsidRPr="003909A5">
          <w:rPr>
            <w:rStyle w:val="BodyTextChar"/>
            <w:lang w:val="sv-SE"/>
            <w:rPrChange w:id="1230" w:author="Carl Ollvik Aasa" w:date="2021-08-03T21:52:00Z">
              <w:rPr>
                <w:rStyle w:val="BodyTextChar"/>
                <w:lang w:val="en-GB"/>
              </w:rPr>
            </w:rPrChange>
          </w:rPr>
          <w:t>extracted</w:t>
        </w:r>
        <w:proofErr w:type="spellEnd"/>
        <w:r w:rsidR="00A55365" w:rsidRPr="003909A5">
          <w:rPr>
            <w:rStyle w:val="BodyTextChar"/>
            <w:lang w:val="sv-SE"/>
            <w:rPrChange w:id="1231" w:author="Carl Ollvik Aasa" w:date="2021-08-03T21:52:00Z">
              <w:rPr>
                <w:rStyle w:val="BodyTextChar"/>
                <w:lang w:val="en-GB"/>
              </w:rPr>
            </w:rPrChange>
          </w:rPr>
          <w:t xml:space="preserve">. </w:t>
        </w:r>
      </w:ins>
    </w:p>
    <w:p w14:paraId="220529CB" w14:textId="516B3B7F" w:rsidR="00802421" w:rsidRDefault="00603EB8">
      <w:pPr>
        <w:pStyle w:val="Paragraph0"/>
        <w:rPr>
          <w:ins w:id="1232" w:author="Carl Ollvik Aasa" w:date="2021-08-04T14:56:00Z"/>
        </w:rPr>
        <w:pPrChange w:id="1233" w:author="Carl Ollvik Aasa" w:date="2021-08-04T14:57:00Z">
          <w:pPr>
            <w:pStyle w:val="FirstParagraph"/>
          </w:pPr>
        </w:pPrChange>
      </w:pPr>
      <w:ins w:id="1234" w:author="Carl Ollvik" w:date="2021-08-02T18:59:00Z">
        <w:del w:id="1235" w:author="Carl Ollvik Aasa" w:date="2021-08-03T16:40:00Z">
          <w:r w:rsidRPr="00B16B10" w:rsidDel="00A55365">
            <w:rPr>
              <w:rStyle w:val="BodyTextChar"/>
              <w:rFonts w:eastAsiaTheme="minorHAnsi"/>
              <w:lang w:val="en-GB"/>
              <w:rPrChange w:id="1236" w:author="Carl Ollvik Aasa" w:date="2021-08-04T14:54:00Z">
                <w:rPr>
                  <w:rStyle w:val="BodyTextChar"/>
                  <w:rFonts w:eastAsiaTheme="minorHAnsi"/>
                </w:rPr>
              </w:rPrChange>
            </w:rPr>
            <w:delText>Descriptive terms for the codes were extracted manually</w:delText>
          </w:r>
          <w:r w:rsidRPr="00B16B10" w:rsidDel="00A55365">
            <w:rPr>
              <w:rStyle w:val="BodyTextChar"/>
              <w:rFonts w:eastAsia="FiraCode Nerd Font"/>
              <w:lang w:val="en-GB"/>
              <w:rPrChange w:id="1237" w:author="Carl Ollvik Aasa" w:date="2021-08-04T14:54:00Z">
                <w:rPr>
                  <w:rStyle w:val="BodyTextChar"/>
                </w:rPr>
              </w:rPrChange>
            </w:rPr>
            <w:delText xml:space="preserve">. </w:delText>
          </w:r>
        </w:del>
        <w:del w:id="1238" w:author="Carl Ollvik Aasa" w:date="2021-08-04T14:55:00Z">
          <w:r w:rsidRPr="000A2129" w:rsidDel="0098447D">
            <w:rPr>
              <w:rStyle w:val="BodyTextChar"/>
              <w:rFonts w:eastAsia="FiraCode Nerd Font"/>
            </w:rPr>
            <w:delText xml:space="preserve">However, the description in the </w:delText>
          </w:r>
        </w:del>
        <w:del w:id="1239" w:author="Carl Ollvik Aasa" w:date="2021-08-04T16:55:00Z">
          <w:r w:rsidRPr="000A2129" w:rsidDel="001510E3">
            <w:rPr>
              <w:rStyle w:val="BodyTextChar"/>
              <w:rFonts w:eastAsia="FiraCode Nerd Font"/>
            </w:rPr>
            <w:delText>ICD</w:delText>
          </w:r>
        </w:del>
        <w:del w:id="1240" w:author="Carl Ollvik Aasa" w:date="2021-08-03T21:53:00Z">
          <w:r w:rsidRPr="000A2129" w:rsidDel="003904DA">
            <w:rPr>
              <w:rStyle w:val="BodyTextChar"/>
              <w:rFonts w:eastAsia="FiraCode Nerd Font"/>
            </w:rPr>
            <w:delText>-10</w:delText>
          </w:r>
        </w:del>
        <w:del w:id="1241" w:author="Carl Ollvik Aasa" w:date="2021-08-04T16:55:00Z">
          <w:r w:rsidRPr="000A2129" w:rsidDel="001510E3">
            <w:rPr>
              <w:rStyle w:val="BodyTextChar"/>
              <w:rFonts w:eastAsia="FiraCode Nerd Font"/>
            </w:rPr>
            <w:delText xml:space="preserve"> codes </w:delText>
          </w:r>
        </w:del>
        <w:del w:id="1242" w:author="Carl Ollvik Aasa" w:date="2021-08-04T14:58:00Z">
          <w:r w:rsidRPr="000A2129" w:rsidDel="00DB39BA">
            <w:rPr>
              <w:rStyle w:val="BodyTextChar"/>
              <w:rFonts w:eastAsia="FiraCode Nerd Font"/>
            </w:rPr>
            <w:delText xml:space="preserve">often </w:delText>
          </w:r>
        </w:del>
        <w:del w:id="1243" w:author="Carl Ollvik Aasa" w:date="2021-08-04T16:55:00Z">
          <w:r w:rsidRPr="000A2129" w:rsidDel="001510E3">
            <w:rPr>
              <w:rStyle w:val="BodyTextChar"/>
              <w:rFonts w:eastAsia="FiraCode Nerd Font"/>
            </w:rPr>
            <w:delText>contain</w:delText>
          </w:r>
        </w:del>
        <w:del w:id="1244" w:author="Carl Ollvik Aasa" w:date="2021-08-04T14:58:00Z">
          <w:r w:rsidRPr="000A2129" w:rsidDel="00DB39BA">
            <w:rPr>
              <w:rStyle w:val="BodyTextChar"/>
              <w:rFonts w:eastAsia="FiraCode Nerd Font"/>
            </w:rPr>
            <w:delText>s</w:delText>
          </w:r>
        </w:del>
        <w:del w:id="1245" w:author="Carl Ollvik Aasa" w:date="2021-08-04T16:55:00Z">
          <w:r w:rsidRPr="000A2129" w:rsidDel="001510E3">
            <w:rPr>
              <w:rStyle w:val="BodyTextChar"/>
              <w:rFonts w:eastAsia="FiraCode Nerd Font"/>
            </w:rPr>
            <w:delText xml:space="preserve"> </w:delText>
          </w:r>
        </w:del>
        <w:del w:id="1246" w:author="Carl Ollvik Aasa" w:date="2021-08-04T14:59:00Z">
          <w:r w:rsidRPr="000A2129" w:rsidDel="000762D9">
            <w:rPr>
              <w:rStyle w:val="BodyTextChar"/>
              <w:rFonts w:eastAsia="FiraCode Nerd Font"/>
            </w:rPr>
            <w:delText xml:space="preserve">both the name of a symptom or disease and a </w:delText>
          </w:r>
        </w:del>
        <w:del w:id="1247" w:author="Carl Ollvik Aasa" w:date="2021-08-04T16:55:00Z">
          <w:r w:rsidRPr="000A2129" w:rsidDel="001510E3">
            <w:rPr>
              <w:rStyle w:val="BodyTextChar"/>
              <w:rFonts w:eastAsia="FiraCode Nerd Font"/>
            </w:rPr>
            <w:delText xml:space="preserve">clarification or specification </w:delText>
          </w:r>
        </w:del>
        <w:del w:id="1248" w:author="Carl Ollvik Aasa" w:date="2021-08-04T14:59:00Z">
          <w:r w:rsidRPr="000A2129" w:rsidDel="000762D9">
            <w:rPr>
              <w:rStyle w:val="BodyTextChar"/>
              <w:rFonts w:eastAsia="FiraCode Nerd Font"/>
            </w:rPr>
            <w:delText>of it</w:delText>
          </w:r>
        </w:del>
        <w:del w:id="1249" w:author="Carl Ollvik Aasa" w:date="2021-08-04T16:55:00Z">
          <w:r w:rsidRPr="000A2129" w:rsidDel="001510E3">
            <w:rPr>
              <w:rStyle w:val="BodyTextChar"/>
              <w:rFonts w:eastAsia="FiraCode Nerd Font"/>
            </w:rPr>
            <w:delText xml:space="preserve">, which has the effect that </w:delText>
          </w:r>
        </w:del>
        <w:del w:id="1250" w:author="Carl Ollvik Aasa" w:date="2021-08-03T21:53:00Z">
          <w:r w:rsidRPr="000A2129" w:rsidDel="007A6000">
            <w:rPr>
              <w:rStyle w:val="BodyTextChar"/>
              <w:rFonts w:eastAsia="FiraCode Nerd Font"/>
            </w:rPr>
            <w:delText xml:space="preserve">some of the most common </w:delText>
          </w:r>
        </w:del>
        <w:del w:id="1251" w:author="Carl Ollvik Aasa" w:date="2021-08-04T16:55:00Z">
          <w:r w:rsidRPr="000A2129" w:rsidDel="001510E3">
            <w:rPr>
              <w:rStyle w:val="BodyTextChar"/>
              <w:rFonts w:eastAsia="FiraCode Nerd Font"/>
            </w:rPr>
            <w:delText xml:space="preserve">symptoms and diseases would not be found through simple word matching. </w:delText>
          </w:r>
        </w:del>
        <w:del w:id="1252" w:author="Carl Ollvik Aasa" w:date="2021-08-03T16:40:00Z">
          <w:r w:rsidRPr="000A2129" w:rsidDel="001407E3">
            <w:rPr>
              <w:rStyle w:val="BodyTextChar"/>
              <w:rFonts w:eastAsia="FiraCode Nerd Font"/>
            </w:rPr>
            <w:delText>An a</w:delText>
          </w:r>
        </w:del>
      </w:ins>
      <w:ins w:id="1253" w:author="Carl Ollvik Aasa" w:date="2021-08-03T16:40:00Z">
        <w:r w:rsidR="001407E3">
          <w:rPr>
            <w:rStyle w:val="BodyTextChar"/>
            <w:rFonts w:eastAsia="FiraCode Nerd Font"/>
          </w:rPr>
          <w:t>A</w:t>
        </w:r>
      </w:ins>
      <w:ins w:id="1254" w:author="Carl Ollvik" w:date="2021-08-02T18:59:00Z">
        <w:r w:rsidRPr="000A2129">
          <w:rPr>
            <w:rStyle w:val="BodyTextChar"/>
            <w:rFonts w:eastAsia="FiraCode Nerd Font"/>
          </w:rPr>
          <w:t>utomatic pre-processing of the ICD-10 code list was</w:t>
        </w:r>
        <w:del w:id="1255" w:author="Carl Ollvik Aasa" w:date="2021-08-04T16:54:00Z">
          <w:r w:rsidRPr="000A2129" w:rsidDel="001510E3">
            <w:rPr>
              <w:rStyle w:val="BodyTextChar"/>
              <w:rFonts w:eastAsia="FiraCode Nerd Font"/>
            </w:rPr>
            <w:delText xml:space="preserve"> </w:delText>
          </w:r>
          <w:r w:rsidRPr="000A2129" w:rsidDel="001510E3">
            <w:delText>therefore</w:delText>
          </w:r>
        </w:del>
        <w:r w:rsidRPr="000A2129">
          <w:t xml:space="preserve"> made</w:t>
        </w:r>
      </w:ins>
      <w:ins w:id="1256" w:author="Carl Ollvik Aasa" w:date="2021-08-04T16:54:00Z">
        <w:r w:rsidR="001510E3">
          <w:t xml:space="preserve"> to remove </w:t>
        </w:r>
      </w:ins>
      <w:ins w:id="1257" w:author="Carl Ollvik" w:date="2021-08-02T18:59:00Z">
        <w:del w:id="1258" w:author="Carl Ollvik Aasa" w:date="2021-08-04T16:54:00Z">
          <w:r w:rsidRPr="000A2129" w:rsidDel="001510E3">
            <w:delText xml:space="preserve">, where for example </w:delText>
          </w:r>
        </w:del>
      </w:ins>
      <w:ins w:id="1259" w:author="Carl Ollvik Aasa" w:date="2021-08-04T16:54:00Z">
        <w:r w:rsidR="001510E3">
          <w:t xml:space="preserve">clarifying text </w:t>
        </w:r>
      </w:ins>
      <w:ins w:id="1260" w:author="Carl Ollvik" w:date="2021-08-02T18:59:00Z">
        <w:del w:id="1261" w:author="Carl Ollvik Aasa" w:date="2021-08-04T16:54:00Z">
          <w:r w:rsidRPr="000A2129" w:rsidDel="001510E3">
            <w:delText xml:space="preserve">text </w:delText>
          </w:r>
        </w:del>
        <w:r w:rsidRPr="000A2129">
          <w:t xml:space="preserve">within </w:t>
        </w:r>
        <w:del w:id="1262" w:author="Carl Ollvik Aasa" w:date="2021-08-04T16:54:00Z">
          <w:r w:rsidRPr="000A2129" w:rsidDel="001510E3">
            <w:delText>parenthesis</w:delText>
          </w:r>
        </w:del>
      </w:ins>
      <w:ins w:id="1263" w:author="Carl Ollvik Aasa" w:date="2021-08-04T16:54:00Z">
        <w:r w:rsidR="001510E3" w:rsidRPr="000A2129">
          <w:t>parentheses</w:t>
        </w:r>
        <w:r w:rsidR="001510E3">
          <w:t xml:space="preserve"> </w:t>
        </w:r>
      </w:ins>
      <w:ins w:id="1264" w:author="Carl Ollvik" w:date="2021-08-02T18:59:00Z">
        <w:del w:id="1265" w:author="Carl Ollvik Aasa" w:date="2021-08-04T16:54:00Z">
          <w:r w:rsidRPr="000A2129" w:rsidDel="001510E3">
            <w:delText xml:space="preserve"> and clarifications were removed</w:delText>
          </w:r>
        </w:del>
        <w:r w:rsidRPr="000A2129">
          <w:t xml:space="preserve">. </w:t>
        </w:r>
      </w:ins>
      <w:ins w:id="1266" w:author="Carl Ollvik Aasa" w:date="2021-08-03T21:53:00Z">
        <w:r w:rsidR="00490608">
          <w:t>Results of naïve application of raw</w:t>
        </w:r>
      </w:ins>
      <w:ins w:id="1267" w:author="Carl Ollvik Aasa" w:date="2021-08-03T21:54:00Z">
        <w:r w:rsidR="00490608">
          <w:t xml:space="preserve"> codes was compared to </w:t>
        </w:r>
        <w:r w:rsidR="00984D80">
          <w:t>processed</w:t>
        </w:r>
      </w:ins>
      <w:ins w:id="1268" w:author="Carl Ollvik Aasa" w:date="2021-08-04T14:55:00Z">
        <w:r w:rsidR="0098447D">
          <w:t xml:space="preserve"> code</w:t>
        </w:r>
      </w:ins>
      <w:ins w:id="1269" w:author="Carl Ollvik Aasa" w:date="2021-08-03T21:54:00Z">
        <w:r w:rsidR="00984D80">
          <w:t xml:space="preserve">. </w:t>
        </w:r>
      </w:ins>
    </w:p>
    <w:p w14:paraId="17CAA499" w14:textId="368C322E" w:rsidR="00F06208" w:rsidRDefault="00F06208">
      <w:pPr>
        <w:pStyle w:val="Paragraph0"/>
        <w:rPr>
          <w:ins w:id="1270" w:author="Carl Ollvik Aasa" w:date="2021-08-03T16:40:00Z"/>
        </w:rPr>
        <w:pPrChange w:id="1271" w:author="Carl Ollvik Aasa" w:date="2021-08-04T14:56:00Z">
          <w:pPr>
            <w:pStyle w:val="FirstParagraph"/>
          </w:pPr>
        </w:pPrChange>
      </w:pPr>
      <w:ins w:id="1272" w:author="Carl Ollvik Aasa" w:date="2021-08-03T21:57:00Z">
        <w:r>
          <w:rPr>
            <w:lang w:eastAsia="en-GB"/>
          </w:rPr>
          <w:t xml:space="preserve">As ICD-10-SE does not provide distinctions between </w:t>
        </w:r>
        <w:commentRangeStart w:id="1273"/>
        <w:r>
          <w:rPr>
            <w:lang w:eastAsia="en-GB"/>
          </w:rPr>
          <w:t xml:space="preserve">finding </w:t>
        </w:r>
        <w:commentRangeEnd w:id="1273"/>
        <w:r>
          <w:rPr>
            <w:rStyle w:val="CommentReference"/>
            <w:rFonts w:ascii="Calibri" w:eastAsia="Calibri" w:hAnsi="Calibri"/>
            <w:color w:val="auto"/>
            <w:spacing w:val="0"/>
            <w:kern w:val="0"/>
            <w:lang w:val="en-GB"/>
          </w:rPr>
          <w:commentReference w:id="1273"/>
        </w:r>
        <w:r>
          <w:rPr>
            <w:lang w:eastAsia="en-GB"/>
          </w:rPr>
          <w:t xml:space="preserve">and symptoms for most categories no distinction of symptoms and findings is made in </w:t>
        </w:r>
      </w:ins>
      <w:ins w:id="1274" w:author="Carl Ollvik Aasa" w:date="2021-08-04T14:57:00Z">
        <w:r w:rsidR="00FA181D">
          <w:rPr>
            <w:lang w:eastAsia="en-GB"/>
          </w:rPr>
          <w:t xml:space="preserve">the NLP model or </w:t>
        </w:r>
      </w:ins>
      <w:ins w:id="1275" w:author="Carl Ollvik Aasa" w:date="2021-08-03T21:57:00Z">
        <w:r>
          <w:rPr>
            <w:lang w:eastAsia="en-GB"/>
          </w:rPr>
          <w:t xml:space="preserve">analysis.  </w:t>
        </w:r>
      </w:ins>
    </w:p>
    <w:p w14:paraId="2ADF0138" w14:textId="06CA768D" w:rsidR="001407E3" w:rsidRPr="005F5FBA" w:rsidDel="00984D80" w:rsidRDefault="001407E3" w:rsidP="00603EB8">
      <w:pPr>
        <w:pStyle w:val="FirstParagraph"/>
        <w:rPr>
          <w:ins w:id="1276" w:author="Carl Ollvik" w:date="2021-08-02T18:59:00Z"/>
          <w:del w:id="1277" w:author="Carl Ollvik Aasa" w:date="2021-08-03T21:54:00Z"/>
          <w:bCs/>
        </w:rPr>
      </w:pPr>
    </w:p>
    <w:p w14:paraId="43341C8A" w14:textId="6F20F8C0" w:rsidR="00603EB8" w:rsidRPr="000636D8" w:rsidRDefault="00603EB8">
      <w:pPr>
        <w:pStyle w:val="Heading3"/>
        <w:rPr>
          <w:ins w:id="1278" w:author="Carl Ollvik" w:date="2021-08-02T18:59:00Z"/>
          <w:noProof/>
        </w:rPr>
        <w:pPrChange w:id="1279" w:author="Carl Ollvik" w:date="2021-08-02T18:59:00Z">
          <w:pPr>
            <w:pStyle w:val="Heading2"/>
          </w:pPr>
        </w:pPrChange>
      </w:pPr>
      <w:ins w:id="1280" w:author="Carl Ollvik" w:date="2021-08-02T18:59:00Z">
        <w:del w:id="1281" w:author="Carl Ollvik Aasa" w:date="2021-08-04T15:00:00Z">
          <w:r w:rsidRPr="00BA797D" w:rsidDel="00BA797D">
            <w:rPr>
              <w:bCs/>
              <w:rPrChange w:id="1282" w:author="Carl Ollvik Aasa" w:date="2021-08-04T15:00:00Z">
                <w:rPr>
                  <w:rFonts w:eastAsia="AdvGulliv-R"/>
                </w:rPr>
              </w:rPrChange>
            </w:rPr>
            <w:delText>NegEx</w:delText>
          </w:r>
        </w:del>
      </w:ins>
      <w:ins w:id="1283" w:author="Carl Ollvik Aasa" w:date="2021-08-04T15:00:00Z">
        <w:r w:rsidR="00BA797D" w:rsidRPr="00BA797D">
          <w:rPr>
            <w:bCs/>
            <w:rPrChange w:id="1284" w:author="Carl Ollvik Aasa" w:date="2021-08-04T15:00:00Z">
              <w:rPr>
                <w:rFonts w:eastAsia="AdvGulliv-R"/>
              </w:rPr>
            </w:rPrChange>
          </w:rPr>
          <w:t>Negations</w:t>
        </w:r>
        <w:r w:rsidR="00BA797D">
          <w:t xml:space="preserve"> </w:t>
        </w:r>
      </w:ins>
    </w:p>
    <w:p w14:paraId="4137C25C" w14:textId="1D1157E9" w:rsidR="00603EB8" w:rsidRDefault="003454B6" w:rsidP="00603EB8">
      <w:pPr>
        <w:pStyle w:val="FirstParagraph"/>
        <w:rPr>
          <w:ins w:id="1285" w:author="Carl Ollvik" w:date="2021-08-02T18:59:00Z"/>
          <w:lang w:eastAsia="en-GB"/>
        </w:rPr>
      </w:pPr>
      <w:ins w:id="1286" w:author="Carl Ollvik Aasa" w:date="2021-08-05T14:06:00Z">
        <w:r>
          <w:rPr>
            <w:lang w:eastAsia="en-GB"/>
          </w:rPr>
          <w:t>For</w:t>
        </w:r>
      </w:ins>
      <w:ins w:id="1287" w:author="Carl Ollvik Aasa" w:date="2021-08-04T15:00:00Z">
        <w:r w:rsidR="00CB5E2A">
          <w:rPr>
            <w:lang w:eastAsia="en-GB"/>
          </w:rPr>
          <w:t xml:space="preserve"> NER of negations</w:t>
        </w:r>
      </w:ins>
      <w:ins w:id="1288" w:author="Carl Ollvik Aasa" w:date="2021-08-04T15:01:00Z">
        <w:r w:rsidR="00CB5E2A">
          <w:rPr>
            <w:lang w:eastAsia="en-GB"/>
          </w:rPr>
          <w:t xml:space="preserve"> </w:t>
        </w:r>
      </w:ins>
      <w:commentRangeStart w:id="1289"/>
      <w:ins w:id="1290" w:author="Carl Ollvik" w:date="2021-08-02T18:59:00Z">
        <w:del w:id="1291" w:author="Carl Ollvik Aasa" w:date="2021-08-04T15:01:00Z">
          <w:r w:rsidR="00603EB8" w:rsidDel="00CB5E2A">
            <w:rPr>
              <w:lang w:eastAsia="en-GB"/>
            </w:rPr>
            <w:delText xml:space="preserve">For NER of negation terms </w:delText>
          </w:r>
        </w:del>
        <w:r w:rsidR="00603EB8">
          <w:rPr>
            <w:lang w:eastAsia="en-GB"/>
          </w:rPr>
          <w:t>a Swedish version of NegEx, a rule-and dictionary-based algorithm</w:t>
        </w:r>
      </w:ins>
      <w:ins w:id="1292" w:author="Carl Ollvik Aasa" w:date="2021-08-05T14:06:00Z">
        <w:r w:rsidR="003A23C6">
          <w:rPr>
            <w:lang w:eastAsia="en-GB"/>
          </w:rPr>
          <w:t xml:space="preserve"> for negation recognition</w:t>
        </w:r>
      </w:ins>
      <w:ins w:id="1293" w:author="Carl Ollvik" w:date="2021-08-02T18:59:00Z">
        <w:r w:rsidR="00603EB8">
          <w:rPr>
            <w:lang w:eastAsia="en-GB"/>
          </w:rPr>
          <w:t xml:space="preserve">, was added to the pipeline </w:t>
        </w:r>
        <w:r w:rsidR="00603EB8" w:rsidRPr="004A13A7">
          <w:rPr>
            <w:rStyle w:val="ReferenceChar"/>
          </w:rPr>
          <w:fldChar w:fldCharType="begin"/>
        </w:r>
      </w:ins>
      <w:r w:rsidR="001C2C79">
        <w:rPr>
          <w:rStyle w:val="ReferenceChar"/>
        </w:rPr>
        <w:instrText xml:space="preserve"> ADDIN ZOTERO_ITEM CSL_CITATION {"citationID":"CjmQsWLn","properties":{"formattedCitation":"(7)","plainCitation":"(7)","noteIndex":0},"citationItems":[{"id":"guqA596e/TOyoz9Ps","uris":["http://zotero.org/users/7999176/items/LE794EXU"],"uri":["http://zotero.org/users/7999176/items/LE794EXU"],"itemData":{"id":211,"type":"article-journal","abstract":"Most methods for negation detection in clinical text have been developed for English text, and there is a need for evaluating the feasibility of adapting these methods to other languages. A Swedish adaption of the English rule-based negation detection system NegEx, which detects negations through the use of trigger phrases, was therefore evaluated.","container-title":"Journal of Biomedical Semantics","DOI":"10/cj6tfs","ISSN":"2041-1480","issue":"3","journalAbbreviation":"Journal of Biomedical Semantics","page":"S3","source":"BioMed Central","title":"Negation detection in Swedish clinical text: An adaption of NegEx to Swedish","title-short":"Negation detection in Swedish clinical text","volume":"2","author":[{"family":"Skeppstedt","given":"Maria"}],"issued":{"date-parts":[["2011",7,14]]}}}],"schema":"https://github.com/citation-style-language/schema/raw/master/csl-citation.json"} </w:instrText>
      </w:r>
      <w:ins w:id="1294" w:author="Carl Ollvik" w:date="2021-08-02T18:59:00Z">
        <w:r w:rsidR="00603EB8" w:rsidRPr="004A13A7">
          <w:rPr>
            <w:rStyle w:val="ReferenceChar"/>
          </w:rPr>
          <w:fldChar w:fldCharType="separate"/>
        </w:r>
      </w:ins>
      <w:r w:rsidR="001C2C79" w:rsidRPr="001C2C79">
        <w:rPr>
          <w:rFonts w:ascii="Adobe Garamond Pro Bold" w:hAnsi="Adobe Garamond Pro Bold"/>
        </w:rPr>
        <w:t>(7)</w:t>
      </w:r>
      <w:ins w:id="1295" w:author="Carl Ollvik" w:date="2021-08-02T18:59:00Z">
        <w:r w:rsidR="00603EB8" w:rsidRPr="004A13A7">
          <w:rPr>
            <w:rStyle w:val="ReferenceChar"/>
          </w:rPr>
          <w:fldChar w:fldCharType="end"/>
        </w:r>
        <w:r w:rsidR="00603EB8">
          <w:rPr>
            <w:lang w:eastAsia="en-GB"/>
          </w:rPr>
          <w:t xml:space="preserve">. </w:t>
        </w:r>
        <w:commentRangeEnd w:id="1289"/>
        <w:r w:rsidR="00603EB8">
          <w:rPr>
            <w:rStyle w:val="CommentReference"/>
            <w:rFonts w:ascii="Calibri" w:eastAsia="Calibri" w:hAnsi="Calibri"/>
            <w:lang w:val="en-GB"/>
          </w:rPr>
          <w:commentReference w:id="1289"/>
        </w:r>
        <w:r w:rsidR="00603EB8">
          <w:rPr>
            <w:lang w:eastAsia="en-GB"/>
          </w:rPr>
          <w:t>The previously published list of negation terms was expanded to adapt it for use in patient journals with assistance from two project members with medical expertise (</w:t>
        </w:r>
        <w:r w:rsidR="00603EB8" w:rsidRPr="003262BB">
          <w:rPr>
            <w:i/>
            <w:iCs/>
            <w:lang w:eastAsia="en-GB"/>
            <w:rPrChange w:id="1296" w:author="Carl Ollvik Aasa" w:date="2021-08-04T15:01:00Z">
              <w:rPr>
                <w:lang w:eastAsia="en-GB"/>
              </w:rPr>
            </w:rPrChange>
          </w:rPr>
          <w:t>APH1</w:t>
        </w:r>
        <w:r w:rsidR="00603EB8">
          <w:rPr>
            <w:lang w:eastAsia="en-GB"/>
          </w:rPr>
          <w:t xml:space="preserve"> and a senior biomedical researcher).</w:t>
        </w:r>
      </w:ins>
      <w:ins w:id="1297" w:author="Carl Ollvik Aasa" w:date="2021-08-05T14:06:00Z">
        <w:r w:rsidR="00E216E7">
          <w:rPr>
            <w:lang w:eastAsia="en-GB"/>
          </w:rPr>
          <w:t xml:space="preserve"> </w:t>
        </w:r>
      </w:ins>
      <w:ins w:id="1298" w:author="Carl Ollvik Aasa" w:date="2021-08-05T14:07:00Z">
        <w:r w:rsidR="00DA2C88">
          <w:rPr>
            <w:lang w:eastAsia="en-GB"/>
          </w:rPr>
          <w:t xml:space="preserve">This was added as a dictionary for </w:t>
        </w:r>
        <w:r w:rsidR="00342BEF">
          <w:rPr>
            <w:lang w:eastAsia="en-GB"/>
          </w:rPr>
          <w:t>the entity class NEG.</w:t>
        </w:r>
      </w:ins>
    </w:p>
    <w:p w14:paraId="22DE9DB5" w14:textId="23570DD9" w:rsidR="007D2C6B" w:rsidRPr="001266DE" w:rsidDel="009065F9" w:rsidRDefault="007D2C6B">
      <w:pPr>
        <w:pStyle w:val="Heading3"/>
        <w:rPr>
          <w:ins w:id="1299" w:author="Carl Ollvik" w:date="2021-08-02T18:58:00Z"/>
          <w:del w:id="1300" w:author="Carl Ollvik Aasa" w:date="2021-08-03T21:55:00Z"/>
        </w:rPr>
        <w:pPrChange w:id="1301" w:author="Carl Ollvik" w:date="2021-08-02T18:59:00Z">
          <w:pPr>
            <w:pStyle w:val="Heading2"/>
          </w:pPr>
        </w:pPrChange>
      </w:pPr>
      <w:ins w:id="1302" w:author="Carl Ollvik" w:date="2021-08-02T18:58:00Z">
        <w:del w:id="1303" w:author="Carl Ollvik Aasa" w:date="2021-08-03T21:55:00Z">
          <w:r w:rsidDel="009065F9">
            <w:delText>SpaCy and Swedish transformer model</w:delText>
          </w:r>
        </w:del>
      </w:ins>
    </w:p>
    <w:p w14:paraId="5154EB5D" w14:textId="5A447AF8" w:rsidR="007D2C6B" w:rsidDel="009065F9" w:rsidRDefault="007D2C6B" w:rsidP="007D2C6B">
      <w:pPr>
        <w:pStyle w:val="FirstParagraph"/>
        <w:rPr>
          <w:ins w:id="1304" w:author="Carl Ollvik" w:date="2021-08-02T18:58:00Z"/>
          <w:del w:id="1305" w:author="Carl Ollvik Aasa" w:date="2021-08-03T21:55:00Z"/>
        </w:rPr>
      </w:pPr>
      <w:ins w:id="1306" w:author="Carl Ollvik" w:date="2021-08-02T18:58:00Z">
        <w:del w:id="1307" w:author="Carl Ollvik Aasa" w:date="2021-08-03T21:55:00Z">
          <w:r w:rsidRPr="000A2129" w:rsidDel="009065F9">
            <w:delText xml:space="preserve">The NLP </w:delText>
          </w:r>
          <w:commentRangeStart w:id="1308"/>
          <w:r w:rsidRPr="000A2129" w:rsidDel="009065F9">
            <w:delText xml:space="preserve">pipeline </w:delText>
          </w:r>
          <w:commentRangeEnd w:id="1308"/>
          <w:r w:rsidDel="009065F9">
            <w:rPr>
              <w:rStyle w:val="CommentReference"/>
              <w:rFonts w:ascii="Calibri" w:eastAsia="Calibri" w:hAnsi="Calibri"/>
              <w:color w:val="auto"/>
              <w:spacing w:val="0"/>
              <w:kern w:val="0"/>
              <w:lang w:val="en-GB"/>
            </w:rPr>
            <w:commentReference w:id="1308"/>
          </w:r>
          <w:r w:rsidRPr="00692B2D" w:rsidDel="009065F9">
            <w:delText xml:space="preserve">was built using the </w:delText>
          </w:r>
          <w:r w:rsidDel="009065F9">
            <w:delText>spaCy</w:delText>
          </w:r>
          <w:r w:rsidRPr="00C3346E" w:rsidDel="009065F9">
            <w:rPr>
              <w:rStyle w:val="FootnoteReference"/>
            </w:rPr>
            <w:footnoteReference w:id="4"/>
          </w:r>
          <w:r w:rsidRPr="00692B2D" w:rsidDel="009065F9">
            <w:delText xml:space="preserve"> library [version: 3.0.6 ]. A pretrained transformer-based model </w:delText>
          </w:r>
          <w:r w:rsidDel="009065F9">
            <w:delText>for Swedish [sv_pipeline-0.0.0]</w:delText>
          </w:r>
          <w:r w:rsidRPr="00C3346E" w:rsidDel="009065F9">
            <w:rPr>
              <w:rStyle w:val="FootnoteReference"/>
            </w:rPr>
            <w:footnoteReference w:id="5"/>
          </w:r>
          <w:r w:rsidDel="009065F9">
            <w:delText xml:space="preserve"> </w:delText>
          </w:r>
          <w:r w:rsidRPr="00692B2D" w:rsidDel="009065F9">
            <w:delText>from The</w:delText>
          </w:r>
          <w:r w:rsidDel="009065F9">
            <w:delText xml:space="preserve"> </w:delText>
          </w:r>
          <w:r w:rsidRPr="00692B2D" w:rsidDel="009065F9">
            <w:delText>National Library of Sweden was used as base to add tokenization (splitting</w:delText>
          </w:r>
          <w:r w:rsidDel="009065F9">
            <w:delText xml:space="preserve"> of</w:delText>
          </w:r>
          <w:r w:rsidRPr="00692B2D" w:rsidDel="009065F9">
            <w:delText xml:space="preserve"> texts</w:delText>
          </w:r>
          <w:r w:rsidRPr="000A2129" w:rsidDel="009065F9">
            <w:delText xml:space="preserve"> into individual terms), dependency parsing, lemmatization, part-of-speech tagging and named entity recognition for time modifiers, organizations and metric terms for Swedish text. </w:delText>
          </w:r>
          <w:r w:rsidDel="009065F9">
            <w:fldChar w:fldCharType="begin"/>
          </w:r>
        </w:del>
      </w:ins>
      <w:del w:id="1317" w:author="Carl Ollvik Aasa" w:date="2021-08-03T21:55:00Z">
        <w:r w:rsidR="00B05328" w:rsidDel="009065F9">
          <w:delInstrText xml:space="preserve"> ADDIN ZOTERO_ITEM CSL_CITATION {"citationID":"EmvtW9eZ","properties":{"formattedCitation":"(19)","plainCitation":"(19)","noteIndex":0},"citationItems":[{"id":235,"uris":["http://zotero.org/users/7999176/items/EUYUZVRM"],"uri":["http://zotero.org/users/7999176/items/EUYUZVRM"],"itemData":{"id":235,"type":"webpage","abstract":"KB-labb har utvecklat en ny modell till verktyget SpaCy. Modellen gör det betydligt smidigare att utföra storskaliga textanalyser på svenska. Det här är en viktig del av den infrastruktur för datadriven forskning som labbet etablerar.","genre":"text","language":"sv","title":"SpaCy – ny svensk modell för storskalig textanalys","URL":"https://www.kb.se/samverkan-och-utveckling/nytt-fran-kb/nyheter-samverkan-och-utveckling/2020-11-23-spacy---ny-svensk-modell-for-storskalig-textanalys.html","accessed":{"date-parts":[["2021",6,3]]}}}],"schema":"https://github.com/citation-style-language/schema/raw/master/csl-citation.json"} </w:delInstrText>
        </w:r>
      </w:del>
      <w:ins w:id="1318" w:author="Carl Ollvik" w:date="2021-08-02T18:58:00Z">
        <w:del w:id="1319" w:author="Carl Ollvik Aasa" w:date="2021-08-03T21:55:00Z">
          <w:r w:rsidDel="009065F9">
            <w:fldChar w:fldCharType="separate"/>
          </w:r>
        </w:del>
      </w:ins>
      <w:del w:id="1320" w:author="Carl Ollvik Aasa" w:date="2021-08-03T21:55:00Z">
        <w:r w:rsidR="00B05328" w:rsidRPr="00B05328" w:rsidDel="009065F9">
          <w:delText>(19)</w:delText>
        </w:r>
      </w:del>
      <w:ins w:id="1321" w:author="Carl Ollvik" w:date="2021-08-02T18:58:00Z">
        <w:del w:id="1322" w:author="Carl Ollvik Aasa" w:date="2021-08-03T21:55:00Z">
          <w:r w:rsidDel="009065F9">
            <w:fldChar w:fldCharType="end"/>
          </w:r>
        </w:del>
        <w:del w:id="1323" w:author="Carl Ollvik Aasa" w:date="2021-08-03T16:41:00Z">
          <w:r w:rsidRPr="000A2129" w:rsidDel="00A17BF8">
            <w:delText>These modules were tested, but not fully evaluated in the limited timespan of this project.</w:delText>
          </w:r>
          <w:r w:rsidDel="00A17BF8">
            <w:delText xml:space="preserve"> spaCy</w:delText>
          </w:r>
          <w:r w:rsidRPr="000A2129" w:rsidDel="00A17BF8">
            <w:delText xml:space="preserve"> also </w:delText>
          </w:r>
          <w:r w:rsidRPr="00FA0357" w:rsidDel="00A17BF8">
            <w:delText>enabled</w:delText>
          </w:r>
          <w:r w:rsidRPr="000A2129" w:rsidDel="00A17BF8">
            <w:delText xml:space="preserve"> visualization of dependencies and matched entities.</w:delText>
          </w:r>
        </w:del>
      </w:ins>
    </w:p>
    <w:p w14:paraId="433797F0" w14:textId="0113CADD" w:rsidR="001A42C1" w:rsidDel="009065F9" w:rsidRDefault="001A42C1">
      <w:pPr>
        <w:pStyle w:val="Heading2"/>
        <w:rPr>
          <w:del w:id="1324" w:author="Carl Ollvik Aasa" w:date="2021-08-03T21:55:00Z"/>
        </w:rPr>
      </w:pPr>
      <w:del w:id="1325" w:author="Carl Ollvik Aasa" w:date="2021-08-03T21:55:00Z">
        <w:r w:rsidDel="009065F9">
          <w:delText>Computational Environment</w:delText>
        </w:r>
        <w:bookmarkEnd w:id="1032"/>
      </w:del>
    </w:p>
    <w:p w14:paraId="46CCB372" w14:textId="75D79845" w:rsidR="001A42C1" w:rsidDel="009065F9" w:rsidRDefault="001A42C1">
      <w:pPr>
        <w:pStyle w:val="Heading2"/>
        <w:rPr>
          <w:del w:id="1326" w:author="Carl Ollvik Aasa" w:date="2021-08-03T21:55:00Z"/>
          <w:color w:val="D4D4D4"/>
          <w:lang w:eastAsia="en-GB"/>
        </w:rPr>
        <w:pPrChange w:id="1327" w:author="Carl Ollvik Aasa" w:date="2021-08-03T17:01:00Z">
          <w:pPr>
            <w:pStyle w:val="FirstParagraph"/>
          </w:pPr>
        </w:pPrChange>
      </w:pPr>
      <w:del w:id="1328" w:author="Carl Ollvik Aasa" w:date="2021-08-03T21:55:00Z">
        <w:r w:rsidRPr="00F02A6D" w:rsidDel="009065F9">
          <w:rPr>
            <w:lang w:eastAsia="en-GB"/>
          </w:rPr>
          <w:delText xml:space="preserve">Computations were performed </w:delText>
        </w:r>
        <w:r w:rsidDel="009065F9">
          <w:rPr>
            <w:lang w:eastAsia="en-GB"/>
          </w:rPr>
          <w:delText>on</w:delText>
        </w:r>
        <w:r w:rsidRPr="00F02A6D" w:rsidDel="009065F9">
          <w:rPr>
            <w:lang w:eastAsia="en-GB"/>
          </w:rPr>
          <w:delText xml:space="preserve"> the Google </w:delText>
        </w:r>
        <w:r w:rsidDel="009065F9">
          <w:rPr>
            <w:lang w:eastAsia="en-GB"/>
          </w:rPr>
          <w:delText>C</w:delText>
        </w:r>
        <w:r w:rsidRPr="00F02A6D" w:rsidDel="009065F9">
          <w:rPr>
            <w:lang w:eastAsia="en-GB"/>
          </w:rPr>
          <w:delText>olab</w:delText>
        </w:r>
        <w:r w:rsidDel="009065F9">
          <w:rPr>
            <w:lang w:eastAsia="en-GB"/>
          </w:rPr>
          <w:delText>oratory</w:delText>
        </w:r>
        <w:r w:rsidRPr="00F02A6D" w:rsidDel="009065F9">
          <w:rPr>
            <w:lang w:eastAsia="en-GB"/>
          </w:rPr>
          <w:delText xml:space="preserve"> platform</w:delText>
        </w:r>
        <w:r w:rsidRPr="00D9276A" w:rsidDel="009065F9">
          <w:rPr>
            <w:rStyle w:val="FootnoteReference"/>
          </w:rPr>
          <w:footnoteReference w:id="6"/>
        </w:r>
        <w:r w:rsidRPr="00F02A6D" w:rsidDel="009065F9">
          <w:rPr>
            <w:lang w:eastAsia="en-GB"/>
          </w:rPr>
          <w:delText xml:space="preserve"> </w:delText>
        </w:r>
        <w:r w:rsidDel="009065F9">
          <w:rPr>
            <w:lang w:eastAsia="en-GB"/>
          </w:rPr>
          <w:delText>using GPU hardware acceleration and python (version 3.6.2</w:delText>
        </w:r>
        <w:r w:rsidRPr="003545FC" w:rsidDel="009065F9">
          <w:rPr>
            <w:lang w:eastAsia="en-GB"/>
          </w:rPr>
          <w:delText>.)</w:delText>
        </w:r>
        <w:r w:rsidR="00A0098E" w:rsidDel="009065F9">
          <w:rPr>
            <w:lang w:eastAsia="en-GB"/>
          </w:rPr>
          <w:delText>.</w:delText>
        </w:r>
      </w:del>
    </w:p>
    <w:p w14:paraId="360CED6A" w14:textId="48CEC0F7" w:rsidR="001A42C1" w:rsidDel="009065F9" w:rsidRDefault="001A42C1">
      <w:pPr>
        <w:pStyle w:val="Heading2"/>
        <w:rPr>
          <w:del w:id="1331" w:author="Carl Ollvik Aasa" w:date="2021-08-03T21:55:00Z"/>
        </w:rPr>
        <w:pPrChange w:id="1332" w:author="Carl Ollvik Aasa" w:date="2021-08-03T17:01:00Z">
          <w:pPr>
            <w:pStyle w:val="BodyText"/>
          </w:pPr>
        </w:pPrChange>
      </w:pPr>
      <w:del w:id="1333" w:author="Carl Ollvik Aasa" w:date="2021-08-03T21:55:00Z">
        <w:r w:rsidDel="009065F9">
          <w:delText>INCEpTION was run locally on windows 10 and as a docker container in WSL2 for Windows 10</w:delText>
        </w:r>
        <w:r w:rsidR="00A0098E" w:rsidDel="009065F9">
          <w:delText xml:space="preserve"> using </w:delText>
        </w:r>
        <w:r w:rsidR="00D42B4B" w:rsidDel="009065F9">
          <w:delText>MySQL as</w:delText>
        </w:r>
        <w:r w:rsidR="000D17C5" w:rsidDel="009065F9">
          <w:delText xml:space="preserve"> </w:delText>
        </w:r>
        <w:r w:rsidR="00D42B4B" w:rsidDel="009065F9">
          <w:delText>database</w:delText>
        </w:r>
        <w:r w:rsidR="000D17C5" w:rsidDel="009065F9">
          <w:delText xml:space="preserve"> backend.</w:delText>
        </w:r>
        <w:r w:rsidR="00D42B4B" w:rsidDel="009065F9">
          <w:delText xml:space="preserve">   </w:delText>
        </w:r>
      </w:del>
    </w:p>
    <w:p w14:paraId="28FCBC8C" w14:textId="22CC6ABC" w:rsidR="001A42C1" w:rsidDel="009065F9" w:rsidRDefault="001A42C1">
      <w:pPr>
        <w:pStyle w:val="Heading2"/>
        <w:rPr>
          <w:del w:id="1334" w:author="Carl Ollvik Aasa" w:date="2021-08-03T21:55:00Z"/>
          <w:moveFrom w:id="1335" w:author="Carl Ollvik" w:date="2021-08-02T18:57:00Z"/>
        </w:rPr>
      </w:pPr>
      <w:bookmarkStart w:id="1336" w:name="_Toc73791778"/>
      <w:moveFromRangeStart w:id="1337" w:author="Carl Ollvik" w:date="2021-08-02T18:57:00Z" w:name="move78823079"/>
      <w:moveFrom w:id="1338" w:author="Carl Ollvik" w:date="2021-08-02T18:57:00Z">
        <w:del w:id="1339" w:author="Carl Ollvik Aasa" w:date="2021-08-03T21:55:00Z">
          <w:r w:rsidDel="009065F9">
            <w:delText xml:space="preserve">Corpus </w:delText>
          </w:r>
          <w:r w:rsidRPr="00D90D2D" w:rsidDel="009065F9">
            <w:delText>and</w:delText>
          </w:r>
          <w:r w:rsidDel="009065F9">
            <w:delText xml:space="preserve"> </w:delText>
          </w:r>
          <w:r w:rsidR="00452328" w:rsidDel="009065F9">
            <w:delText>A</w:delText>
          </w:r>
          <w:r w:rsidDel="009065F9">
            <w:delText>nnotation</w:delText>
          </w:r>
          <w:bookmarkEnd w:id="1336"/>
        </w:del>
      </w:moveFrom>
    </w:p>
    <w:p w14:paraId="0A23FAB7" w14:textId="52DF7583" w:rsidR="00D87BB6" w:rsidDel="009065F9" w:rsidRDefault="00E03737">
      <w:pPr>
        <w:pStyle w:val="Heading2"/>
        <w:rPr>
          <w:del w:id="1340" w:author="Carl Ollvik Aasa" w:date="2021-08-03T21:55:00Z"/>
          <w:moveFrom w:id="1341" w:author="Carl Ollvik" w:date="2021-08-02T18:57:00Z"/>
        </w:rPr>
        <w:pPrChange w:id="1342" w:author="Carl Ollvik Aasa" w:date="2021-08-03T17:01:00Z">
          <w:pPr>
            <w:pStyle w:val="FirstParagraph"/>
          </w:pPr>
        </w:pPrChange>
      </w:pPr>
      <w:moveFrom w:id="1343" w:author="Carl Ollvik" w:date="2021-08-02T18:57:00Z">
        <w:del w:id="1344" w:author="Carl Ollvik Aasa" w:date="2021-08-03T21:55:00Z">
          <w:r w:rsidDel="009065F9">
            <w:delText xml:space="preserve">To set up a process for annotation and obtain </w:delText>
          </w:r>
          <w:r w:rsidRPr="007A445B" w:rsidDel="009065F9">
            <w:delText>a small, annotated</w:delText>
          </w:r>
          <w:r w:rsidDel="009065F9">
            <w:delText xml:space="preserve"> gold standard </w:delText>
          </w:r>
          <w:r w:rsidRPr="007A445B" w:rsidDel="009065F9">
            <w:delText>corpus</w:delText>
          </w:r>
          <w:r w:rsidDel="009065F9">
            <w:delText xml:space="preserve"> for evaluation,</w:delText>
          </w:r>
          <w:r w:rsidRPr="007A445B" w:rsidDel="009065F9">
            <w:delText xml:space="preserve"> ten </w:delText>
          </w:r>
          <w:r w:rsidDel="009065F9">
            <w:delText>fictional</w:delText>
          </w:r>
          <w:r w:rsidRPr="007A445B" w:rsidDel="009065F9">
            <w:delText xml:space="preserve"> </w:delText>
          </w:r>
          <w:r w:rsidDel="009065F9">
            <w:delText xml:space="preserve">medical emergency unit patient records </w:delText>
          </w:r>
          <w:r w:rsidRPr="007A445B" w:rsidDel="009065F9">
            <w:delText>w</w:delText>
          </w:r>
          <w:r w:rsidDel="009065F9">
            <w:delText>ere</w:delText>
          </w:r>
          <w:r w:rsidRPr="007A445B" w:rsidDel="009065F9">
            <w:delText xml:space="preserve"> created</w:delText>
          </w:r>
          <w:r w:rsidDel="009065F9">
            <w:delText xml:space="preserve"> according to </w:delText>
          </w:r>
          <w:r w:rsidRPr="00342162" w:rsidDel="009065F9">
            <w:delText xml:space="preserve">the template: </w:delText>
          </w:r>
          <w:r w:rsidRPr="00342162" w:rsidDel="009065F9">
            <w:rPr>
              <w:i/>
              <w:iCs/>
            </w:rPr>
            <w:delText xml:space="preserve">Kontaktorsak; </w:delText>
          </w:r>
          <w:r w:rsidRPr="00EB410F" w:rsidDel="009065F9">
            <w:rPr>
              <w:i/>
              <w:iCs/>
            </w:rPr>
            <w:delText>Tidigare sjukdomar</w:delText>
          </w:r>
          <w:r w:rsidDel="009065F9">
            <w:rPr>
              <w:i/>
              <w:iCs/>
            </w:rPr>
            <w:delText>,</w:delText>
          </w:r>
          <w:r w:rsidRPr="00EB410F" w:rsidDel="009065F9">
            <w:rPr>
              <w:i/>
              <w:iCs/>
            </w:rPr>
            <w:delText xml:space="preserve"> Socialt</w:delText>
          </w:r>
          <w:r w:rsidDel="009065F9">
            <w:rPr>
              <w:i/>
              <w:iCs/>
            </w:rPr>
            <w:delText>,</w:delText>
          </w:r>
          <w:r w:rsidRPr="00EB410F" w:rsidDel="009065F9">
            <w:rPr>
              <w:i/>
              <w:iCs/>
            </w:rPr>
            <w:delText xml:space="preserve"> Aktuellt</w:delText>
          </w:r>
          <w:r w:rsidDel="009065F9">
            <w:rPr>
              <w:i/>
              <w:iCs/>
            </w:rPr>
            <w:delText>,</w:delText>
          </w:r>
          <w:r w:rsidRPr="00EB410F" w:rsidDel="009065F9">
            <w:rPr>
              <w:i/>
              <w:iCs/>
            </w:rPr>
            <w:delText xml:space="preserve"> </w:delText>
          </w:r>
          <w:r w:rsidRPr="00342162" w:rsidDel="009065F9">
            <w:rPr>
              <w:i/>
              <w:iCs/>
            </w:rPr>
            <w:delText>Status</w:delText>
          </w:r>
          <w:r w:rsidDel="009065F9">
            <w:rPr>
              <w:i/>
              <w:iCs/>
            </w:rPr>
            <w:delText>,</w:delText>
          </w:r>
          <w:r w:rsidRPr="00342162" w:rsidDel="009065F9">
            <w:rPr>
              <w:i/>
              <w:iCs/>
            </w:rPr>
            <w:delText xml:space="preserve"> Bedömning</w:delText>
          </w:r>
          <w:r w:rsidDel="009065F9">
            <w:rPr>
              <w:i/>
              <w:iCs/>
            </w:rPr>
            <w:delText>,</w:delText>
          </w:r>
          <w:r w:rsidRPr="00342162" w:rsidDel="009065F9">
            <w:rPr>
              <w:i/>
              <w:iCs/>
            </w:rPr>
            <w:delText xml:space="preserve"> Diagnos</w:delText>
          </w:r>
          <w:r w:rsidDel="009065F9">
            <w:delText xml:space="preserve">. </w:delText>
          </w:r>
          <w:r w:rsidRPr="00506AEC" w:rsidDel="009065F9">
            <w:delText xml:space="preserve">The records were </w:delText>
          </w:r>
          <w:r w:rsidDel="009065F9">
            <w:delText>written</w:delText>
          </w:r>
          <w:r w:rsidRPr="00506AEC" w:rsidDel="009065F9">
            <w:delText xml:space="preserve"> by a resident in Emergency Medicine at Skåne University Hospital in Malmö (RPH1) and an assistant physician (APH1). They created five records each </w:delText>
          </w:r>
          <w:r w:rsidDel="009065F9">
            <w:delText xml:space="preserve">and </w:delText>
          </w:r>
          <w:r w:rsidRPr="00506AEC" w:rsidDel="009065F9">
            <w:delText>validated the corpus</w:delText>
          </w:r>
          <w:r w:rsidDel="009065F9">
            <w:delText xml:space="preserve"> for medical relevance and format</w:delText>
          </w:r>
          <w:r w:rsidRPr="007A445B" w:rsidDel="009065F9">
            <w:delText>.</w:delText>
          </w:r>
        </w:del>
      </w:moveFrom>
    </w:p>
    <w:p w14:paraId="58D28BFE" w14:textId="76F3C97D" w:rsidR="001A42C1" w:rsidDel="009065F9" w:rsidRDefault="00E03737">
      <w:pPr>
        <w:pStyle w:val="Heading2"/>
        <w:rPr>
          <w:del w:id="1345" w:author="Carl Ollvik Aasa" w:date="2021-08-03T21:55:00Z"/>
          <w:moveFrom w:id="1346" w:author="Carl Ollvik" w:date="2021-08-02T18:57:00Z"/>
          <w:noProof/>
        </w:rPr>
        <w:pPrChange w:id="1347" w:author="Carl Ollvik Aasa" w:date="2021-08-03T17:01:00Z">
          <w:pPr>
            <w:pStyle w:val="FirstParagraph"/>
          </w:pPr>
        </w:pPrChange>
      </w:pPr>
      <w:moveFrom w:id="1348" w:author="Carl Ollvik" w:date="2021-08-02T18:57:00Z">
        <w:del w:id="1349" w:author="Carl Ollvik Aasa" w:date="2021-08-03T21:55:00Z">
          <w:r w:rsidDel="009065F9">
            <w:delText xml:space="preserve">To annotate </w:delText>
          </w:r>
          <w:r w:rsidRPr="00D87BB6" w:rsidDel="009065F9">
            <w:rPr>
              <w:rStyle w:val="BodyTextChar"/>
              <w:rFonts w:eastAsiaTheme="majorEastAsia"/>
            </w:rPr>
            <w:delText>these texts an annotation procedure was implemented in the INCEpTION</w:delText>
          </w:r>
          <w:r w:rsidRPr="00D9276A" w:rsidDel="009065F9">
            <w:rPr>
              <w:rStyle w:val="FootnoteReference"/>
            </w:rPr>
            <w:footnoteReference w:id="7"/>
          </w:r>
          <w:r w:rsidRPr="00D87BB6" w:rsidDel="009065F9">
            <w:rPr>
              <w:rStyle w:val="BodyTextChar"/>
              <w:rFonts w:eastAsiaTheme="majorEastAsia"/>
            </w:rPr>
            <w:delText xml:space="preserve"> tool </w:delText>
          </w:r>
          <w:r w:rsidR="001A42C1" w:rsidRPr="001E2B77" w:rsidDel="009065F9">
            <w:rPr>
              <w:rStyle w:val="BodyTextChar"/>
              <w:rFonts w:eastAsiaTheme="majorEastAsia"/>
              <w:b w:val="0"/>
              <w:bCs/>
            </w:rPr>
            <w:fldChar w:fldCharType="begin"/>
          </w:r>
          <w:r w:rsidR="00B37667" w:rsidDel="009065F9">
            <w:rPr>
              <w:rStyle w:val="BodyTextChar"/>
              <w:rFonts w:eastAsia="Calibri"/>
            </w:rPr>
            <w:delInstrText xml:space="preserve"> ADDIN ZOTERO_ITEM CSL_CITATION {"citationID":"Izjyca7X","properties":{"formattedCitation":"(8)","plainCitation":"(8)","noteIndex":0},"citationItems":[{"id":206,"uris":["http://zotero.org/users/7999176/items/AH2ZVRDU"],"uri":["http://zotero.org/users/7999176/items/AH2ZVRDU"],"itemData":{"id":206,"type":"paper-conference","abstract":"We introduce INCEpTION, a new annotation platform for tasks including interactive and semantic annotation (e.g., concept linking, fact linking, knowledge base population, semantic frame annotation). These tasks are very time consuming and demanding for annotators, especially when knowledge bases are used. We address these issues by developing an annotation platform that incorporates machine learning capabilities which actively assist and guide annotators. The platform is both generic and modular. It targets a range of research domains in need of semantic annotation, such as digital humanities, bioinformatics, or linguistics. INCEpTION is publicly available as open-source software.","container-title":"Proceedings of the 27th international conference on computational linguistics: System demonstrations","note":"Citation Key: tubiblio106270","page":"5–9","publisher":"Association for Computational Linguistics","title":"The INCEpTION platform: Machine-assisted and knowledge-oriented interactive annotation","URL":"http://tubiblio.ulb.tu-darmstadt.de/106270/","author":[{"family":"Klie","given":"Jan-Christoph"},{"family":"Bugert","given":"Michael"},{"family":"Boullosa","given":"Beto"},{"family":"Castilho","given":"Richard Eckart","non-dropping-particle":"de"},{"family":"Gurevych","given":"Iryna"}],"issued":{"date-parts":[["2018",6]]}}}],"schema":"https://github.com/citation-style-language/schema/raw/master/csl-citation.json"} </w:delInstrText>
          </w:r>
          <w:r w:rsidR="001A42C1" w:rsidRPr="001E2B77" w:rsidDel="009065F9">
            <w:rPr>
              <w:rStyle w:val="BodyTextChar"/>
              <w:rFonts w:eastAsiaTheme="majorEastAsia"/>
              <w:b w:val="0"/>
              <w:bCs/>
            </w:rPr>
            <w:fldChar w:fldCharType="separate"/>
          </w:r>
          <w:r w:rsidR="00B37667" w:rsidRPr="00B37667" w:rsidDel="009065F9">
            <w:delText>(8)</w:delText>
          </w:r>
          <w:r w:rsidR="001A42C1" w:rsidRPr="001E2B77" w:rsidDel="009065F9">
            <w:rPr>
              <w:rStyle w:val="BodyTextChar"/>
              <w:rFonts w:eastAsiaTheme="majorEastAsia"/>
              <w:b w:val="0"/>
              <w:bCs/>
            </w:rPr>
            <w:fldChar w:fldCharType="end"/>
          </w:r>
          <w:r w:rsidR="001A42C1" w:rsidRPr="00D87BB6" w:rsidDel="009065F9">
            <w:rPr>
              <w:rStyle w:val="BodyTextChar"/>
              <w:rFonts w:eastAsiaTheme="majorEastAsia"/>
            </w:rPr>
            <w:delText xml:space="preserve">. </w:delText>
          </w:r>
          <w:r w:rsidRPr="00D87BB6" w:rsidDel="009065F9">
            <w:rPr>
              <w:rStyle w:val="BodyTextChar"/>
              <w:rFonts w:eastAsiaTheme="majorEastAsia"/>
            </w:rPr>
            <w:delText>The entities chosen for annotation were symptoms, findings, and negations. Definitions for these were developed with RPH1 (Table 1). For resolving ambiguities and other issues in the annotation process annotation guidelines were developed in tandem with the annotation process. All cases with an unclear annotation decision were noted together with a decision on how to handle them.   All annotations were double checked again against the final guidelines before being</w:delText>
          </w:r>
          <w:r w:rsidDel="009065F9">
            <w:delText xml:space="preserve"> used for evaluation.</w:delText>
          </w:r>
          <w:r w:rsidR="0053538D" w:rsidDel="009065F9">
            <w:rPr>
              <w:noProof/>
            </w:rPr>
            <w:tab/>
          </w:r>
        </w:del>
      </w:moveFrom>
    </w:p>
    <w:p w14:paraId="3D02AD62" w14:textId="021BA5B8" w:rsidR="00A2771B" w:rsidRPr="000636D8" w:rsidDel="009065F9" w:rsidRDefault="00A2771B">
      <w:pPr>
        <w:pStyle w:val="Heading2"/>
        <w:rPr>
          <w:del w:id="1352" w:author="Carl Ollvik Aasa" w:date="2021-08-03T21:55:00Z"/>
          <w:moveTo w:id="1353" w:author="Carl Ollvik" w:date="2021-08-02T18:57:00Z"/>
          <w:noProof/>
        </w:rPr>
      </w:pPr>
      <w:bookmarkStart w:id="1354" w:name="_Toc73791779"/>
      <w:moveFromRangeEnd w:id="1337"/>
      <w:moveToRangeStart w:id="1355" w:author="Carl Ollvik" w:date="2021-08-02T18:57:00Z" w:name="move78823075"/>
      <w:moveTo w:id="1356" w:author="Carl Ollvik" w:date="2021-08-02T18:57:00Z">
        <w:del w:id="1357" w:author="Carl Ollvik Aasa" w:date="2021-08-03T21:55:00Z">
          <w:r w:rsidRPr="00473175" w:rsidDel="009065F9">
            <w:delText>NegEx</w:delText>
          </w:r>
        </w:del>
      </w:moveTo>
    </w:p>
    <w:p w14:paraId="2AC253FB" w14:textId="1275A529" w:rsidR="00A2771B" w:rsidDel="009065F9" w:rsidRDefault="00A2771B">
      <w:pPr>
        <w:pStyle w:val="Heading2"/>
        <w:rPr>
          <w:del w:id="1358" w:author="Carl Ollvik Aasa" w:date="2021-08-03T21:55:00Z"/>
          <w:moveTo w:id="1359" w:author="Carl Ollvik" w:date="2021-08-02T18:57:00Z"/>
          <w:lang w:eastAsia="en-GB"/>
        </w:rPr>
        <w:pPrChange w:id="1360" w:author="Carl Ollvik Aasa" w:date="2021-08-03T17:01:00Z">
          <w:pPr>
            <w:pStyle w:val="FirstParagraph"/>
          </w:pPr>
        </w:pPrChange>
      </w:pPr>
      <w:commentRangeStart w:id="1361"/>
      <w:moveTo w:id="1362" w:author="Carl Ollvik" w:date="2021-08-02T18:57:00Z">
        <w:del w:id="1363" w:author="Carl Ollvik Aasa" w:date="2021-08-03T21:55:00Z">
          <w:r w:rsidDel="009065F9">
            <w:rPr>
              <w:lang w:eastAsia="en-GB"/>
            </w:rPr>
            <w:delText xml:space="preserve">For NER of negation terms a Swedish version of NegEx, a rule-and dictionary-based algorithm, was added to the pipeline </w:delText>
          </w:r>
          <w:r w:rsidRPr="004A13A7" w:rsidDel="009065F9">
            <w:rPr>
              <w:rStyle w:val="ReferenceChar"/>
              <w:rFonts w:eastAsiaTheme="majorEastAsia"/>
              <w:b/>
              <w:bCs/>
            </w:rPr>
            <w:fldChar w:fldCharType="begin"/>
          </w:r>
          <w:r w:rsidDel="009065F9">
            <w:rPr>
              <w:rStyle w:val="ReferenceChar"/>
              <w:rFonts w:eastAsiaTheme="majorEastAsia"/>
            </w:rPr>
            <w:delInstrText xml:space="preserve"> ADDIN ZOTERO_ITEM CSL_CITATION {"citationID":"CjmQsWLn","properties":{"formattedCitation":"(7)","plainCitation":"(7)","noteIndex":0},"citationItems":[{"id":211,"uris":["http://zotero.org/users/7999176/items/LE794EXU"],"uri":["http://zotero.org/users/7999176/items/LE794EXU"],"itemData":{"id":211,"type":"article-journal","abstract":"Most methods for negation detection in clinical text have been developed for English text, and there is a need for evaluating the feasibility of adapting these methods to other languages. A Swedish adaption of the English rule-based negation detection system NegEx, which detects negations through the use of trigger phrases, was therefore evaluated.","container-title":"Journal of Biomedical Semantics","DOI":"10/cj6tfs","ISSN":"2041-1480","issue":"3","journalAbbreviation":"Journal of Biomedical Semantics","page":"S3","source":"BioMed Central","title":"Negation detection in Swedish clinical text: An adaption of NegEx to Swedish","title-short":"Negation detection in Swedish clinical text","volume":"2","author":[{"family":"Skeppstedt","given":"Maria"}],"issued":{"date-parts":[["2011",7,14]]}}}],"schema":"https://github.com/citation-style-language/schema/raw/master/csl-citation.json"} </w:delInstrText>
          </w:r>
          <w:r w:rsidRPr="004A13A7" w:rsidDel="009065F9">
            <w:rPr>
              <w:rStyle w:val="ReferenceChar"/>
              <w:rFonts w:eastAsiaTheme="majorEastAsia"/>
              <w:b/>
              <w:bCs/>
            </w:rPr>
            <w:fldChar w:fldCharType="separate"/>
          </w:r>
          <w:r w:rsidRPr="001F1A8D" w:rsidDel="009065F9">
            <w:delText>(7)</w:delText>
          </w:r>
          <w:r w:rsidRPr="004A13A7" w:rsidDel="009065F9">
            <w:rPr>
              <w:rStyle w:val="ReferenceChar"/>
              <w:rFonts w:eastAsiaTheme="majorEastAsia"/>
              <w:b/>
              <w:bCs/>
            </w:rPr>
            <w:fldChar w:fldCharType="end"/>
          </w:r>
          <w:r w:rsidDel="009065F9">
            <w:rPr>
              <w:lang w:eastAsia="en-GB"/>
            </w:rPr>
            <w:delText xml:space="preserve">. </w:delText>
          </w:r>
          <w:commentRangeEnd w:id="1361"/>
          <w:r w:rsidDel="009065F9">
            <w:rPr>
              <w:rStyle w:val="CommentReference"/>
              <w:rFonts w:ascii="Calibri" w:eastAsia="Calibri" w:hAnsi="Calibri"/>
            </w:rPr>
            <w:commentReference w:id="1361"/>
          </w:r>
          <w:r w:rsidDel="009065F9">
            <w:rPr>
              <w:lang w:eastAsia="en-GB"/>
            </w:rPr>
            <w:delText>The previously published list of negation terms was expanded to adapt it for use in patient journals with assistance from two project members with medical expertise (APH1 and a senior biomedical researcher).</w:delText>
          </w:r>
        </w:del>
      </w:moveTo>
    </w:p>
    <w:moveToRangeEnd w:id="1355"/>
    <w:p w14:paraId="0C693C9C" w14:textId="54555BF8" w:rsidR="00F56AA6" w:rsidRPr="001266DE" w:rsidDel="009065F9" w:rsidRDefault="00F56AA6">
      <w:pPr>
        <w:pStyle w:val="Heading2"/>
        <w:rPr>
          <w:del w:id="1364" w:author="Carl Ollvik Aasa" w:date="2021-08-03T21:55:00Z"/>
        </w:rPr>
        <w:pPrChange w:id="1365" w:author="Carl Ollvik Aasa" w:date="2021-08-03T17:01:00Z">
          <w:pPr>
            <w:pStyle w:val="Heading3"/>
          </w:pPr>
        </w:pPrChange>
      </w:pPr>
      <w:del w:id="1366" w:author="Carl Ollvik Aasa" w:date="2021-08-03T21:55:00Z">
        <w:r w:rsidDel="009065F9">
          <w:delText>SpaCy and Swedish transformer model</w:delText>
        </w:r>
        <w:bookmarkEnd w:id="1354"/>
      </w:del>
    </w:p>
    <w:p w14:paraId="20517FE5" w14:textId="307D713C" w:rsidR="001A42C1" w:rsidRPr="000A2129" w:rsidDel="009065F9" w:rsidRDefault="00F56AA6">
      <w:pPr>
        <w:pStyle w:val="Heading2"/>
        <w:rPr>
          <w:del w:id="1367" w:author="Carl Ollvik Aasa" w:date="2021-08-03T21:55:00Z"/>
        </w:rPr>
        <w:pPrChange w:id="1368" w:author="Carl Ollvik Aasa" w:date="2021-08-03T17:01:00Z">
          <w:pPr>
            <w:pStyle w:val="BodyText"/>
          </w:pPr>
        </w:pPrChange>
      </w:pPr>
      <w:del w:id="1369" w:author="Carl Ollvik Aasa" w:date="2021-08-03T21:55:00Z">
        <w:r w:rsidRPr="000A2129" w:rsidDel="009065F9">
          <w:delText xml:space="preserve">The NLP </w:delText>
        </w:r>
        <w:commentRangeStart w:id="1370"/>
        <w:r w:rsidRPr="000A2129" w:rsidDel="009065F9">
          <w:delText xml:space="preserve">pipeline </w:delText>
        </w:r>
        <w:commentRangeEnd w:id="1370"/>
        <w:r w:rsidR="000B40ED" w:rsidDel="009065F9">
          <w:rPr>
            <w:rStyle w:val="CommentReference"/>
            <w:rFonts w:ascii="Calibri" w:eastAsia="Calibri" w:hAnsi="Calibri"/>
          </w:rPr>
          <w:commentReference w:id="1370"/>
        </w:r>
        <w:r w:rsidRPr="00692B2D" w:rsidDel="009065F9">
          <w:delText>was built using the spaCy</w:delText>
        </w:r>
        <w:r w:rsidRPr="00D9276A" w:rsidDel="009065F9">
          <w:rPr>
            <w:rStyle w:val="FootnoteReference"/>
          </w:rPr>
          <w:footnoteReference w:id="8"/>
        </w:r>
        <w:r w:rsidRPr="00692B2D" w:rsidDel="009065F9">
          <w:delText xml:space="preserve"> library [version: 3.0.6 ]. A pretrained transformer-based model </w:delText>
        </w:r>
        <w:r w:rsidR="005B379E" w:rsidDel="009065F9">
          <w:delText xml:space="preserve">for Swedish [sv_pipeline-0.0.0] </w:delText>
        </w:r>
        <w:r w:rsidRPr="00692B2D" w:rsidDel="009065F9">
          <w:delText>from The National Library of Sweden (</w:delText>
        </w:r>
        <w:r w:rsidRPr="00692B2D" w:rsidDel="009065F9">
          <w:fldChar w:fldCharType="begin"/>
        </w:r>
        <w:r w:rsidRPr="00692B2D" w:rsidDel="009065F9">
          <w:delInstrText xml:space="preserve"> HYPERLINK "https://github.com/Kungbib/swedish-spacy" </w:delInstrText>
        </w:r>
        <w:r w:rsidRPr="00692B2D" w:rsidDel="009065F9">
          <w:fldChar w:fldCharType="separate"/>
        </w:r>
        <w:r w:rsidRPr="00692B2D" w:rsidDel="009065F9">
          <w:rPr>
            <w:rStyle w:val="Hyperlink"/>
            <w:color w:val="auto"/>
            <w:u w:val="none"/>
          </w:rPr>
          <w:delText>https://github.com/Kungbib/swedish-spacy</w:delText>
        </w:r>
        <w:r w:rsidRPr="00692B2D" w:rsidDel="009065F9">
          <w:rPr>
            <w:rStyle w:val="Hyperlink"/>
            <w:rFonts w:eastAsiaTheme="majorEastAsia"/>
            <w:b w:val="0"/>
            <w:bCs/>
            <w:color w:val="auto"/>
            <w:u w:val="none"/>
          </w:rPr>
          <w:fldChar w:fldCharType="end"/>
        </w:r>
        <w:r w:rsidRPr="00692B2D" w:rsidDel="009065F9">
          <w:delText>) was used as base to add tokenization (splitting texts</w:delText>
        </w:r>
        <w:r w:rsidRPr="000A2129" w:rsidDel="009065F9">
          <w:delText xml:space="preserve"> into individual terms), dependency parsing, lemmatization, part-of-speech tagging and named entity recognition for time modifiers, organizations and metric terms for Swedish text. </w:delText>
        </w:r>
        <w:r w:rsidR="0053538D" w:rsidDel="009065F9">
          <w:rPr>
            <w:bCs/>
          </w:rPr>
          <w:fldChar w:fldCharType="begin"/>
        </w:r>
        <w:r w:rsidR="00B37667" w:rsidDel="009065F9">
          <w:delInstrText xml:space="preserve"> ADDIN ZOTERO_ITEM CSL_CITATION {"citationID":"EmvtW9eZ","properties":{"formattedCitation":"(9)","plainCitation":"(9)","noteIndex":0},"citationItems":[{"id":235,"uris":["http://zotero.org/users/7999176/items/EUYUZVRM"],"uri":["http://zotero.org/users/7999176/items/EUYUZVRM"],"itemData":{"id":235,"type":"webpage","abstract":"KB-labb har utvecklat en ny modell till verktyget SpaCy. Modellen gör det betydligt smidigare att utföra storskaliga textanalyser på svenska. Det här är en viktig del av den infrastruktur för datadriven forskning som labbet etablerar.","genre":"text","language":"sv","title":"SpaCy – ny svensk modell för storskalig textanalys","URL":"https://www.kb.se/samverkan-och-utveckling/nytt-fran-kb/nyheter-samverkan-och-utveckling/2020-11-23-spacy---ny-svensk-modell-for-storskalig-textanalys.html","accessed":{"date-parts":[["2021",6,3]]}}}],"schema":"https://github.com/citation-style-language/schema/raw/master/csl-citation.json"} </w:delInstrText>
        </w:r>
        <w:r w:rsidR="0053538D" w:rsidDel="009065F9">
          <w:rPr>
            <w:bCs/>
          </w:rPr>
          <w:fldChar w:fldCharType="separate"/>
        </w:r>
        <w:r w:rsidR="00B37667" w:rsidRPr="00B37667" w:rsidDel="009065F9">
          <w:delText>(9)</w:delText>
        </w:r>
        <w:r w:rsidR="0053538D" w:rsidDel="009065F9">
          <w:rPr>
            <w:bCs/>
          </w:rPr>
          <w:fldChar w:fldCharType="end"/>
        </w:r>
        <w:r w:rsidRPr="000A2129" w:rsidDel="009065F9">
          <w:delText>These modules were tested, but not fully evaluated in the limited timespan of this project.</w:delText>
        </w:r>
        <w:r w:rsidR="00CE07DF" w:rsidDel="009065F9">
          <w:delText xml:space="preserve"> </w:delText>
        </w:r>
        <w:r w:rsidRPr="000A2129" w:rsidDel="009065F9">
          <w:delText xml:space="preserve">spaCy also </w:delText>
        </w:r>
        <w:r w:rsidRPr="00FA0357" w:rsidDel="009065F9">
          <w:delText>enabled</w:delText>
        </w:r>
        <w:r w:rsidRPr="000A2129" w:rsidDel="009065F9">
          <w:delText xml:space="preserve"> visualization of dependencies and matched entities.</w:delText>
        </w:r>
        <w:r w:rsidR="001A42C1" w:rsidRPr="00462048" w:rsidDel="009065F9">
          <w:rPr>
            <w:rFonts w:ascii="FiraCode Nerd Font" w:hAnsi="FiraCode Nerd Font"/>
            <w:sz w:val="18"/>
            <w:szCs w:val="18"/>
          </w:rPr>
          <w:delText xml:space="preserve">As </w:delText>
        </w:r>
        <w:r w:rsidR="001A42C1" w:rsidRPr="000A2129" w:rsidDel="009065F9">
          <w:rPr>
            <w:rStyle w:val="BodyTextChar"/>
            <w:rFonts w:eastAsiaTheme="majorEastAsia"/>
          </w:rPr>
          <w:delText xml:space="preserve">a preliminary tool detecting symptoms and findings </w:delText>
        </w:r>
        <w:r w:rsidR="001A42C1" w:rsidRPr="0043471B" w:rsidDel="009065F9">
          <w:delText xml:space="preserve">dictionary-based named entity recognition for terms from the International Classification of Diseases (ICD-10-SE) was added to the NLP pipeline. </w:delText>
        </w:r>
        <w:r w:rsidR="001A42C1" w:rsidRPr="0043471B" w:rsidDel="009065F9">
          <w:rPr>
            <w:rFonts w:eastAsiaTheme="minorHAnsi"/>
          </w:rPr>
          <w:delText>ICD-10 is available in the six official languages of the World Health</w:delText>
        </w:r>
        <w:r w:rsidR="001A42C1" w:rsidRPr="000A2129" w:rsidDel="009065F9">
          <w:rPr>
            <w:rStyle w:val="BodyTextChar"/>
            <w:rFonts w:eastAsiaTheme="minorHAnsi"/>
          </w:rPr>
          <w:delText xml:space="preserve"> Organization (WHO) and in 36 additional languages including Swedish (ICD-10_SE) </w:delText>
        </w:r>
        <w:r w:rsidR="001A42C1" w:rsidRPr="000A2129" w:rsidDel="009065F9">
          <w:rPr>
            <w:rStyle w:val="BodyTextChar"/>
            <w:rFonts w:eastAsiaTheme="majorEastAsia"/>
            <w:b w:val="0"/>
            <w:bCs/>
          </w:rPr>
          <w:fldChar w:fldCharType="begin"/>
        </w:r>
        <w:r w:rsidR="00B37667" w:rsidDel="009065F9">
          <w:rPr>
            <w:rStyle w:val="BodyTextChar"/>
            <w:rFonts w:eastAsiaTheme="majorEastAsia"/>
          </w:rPr>
          <w:delInstrText xml:space="preserve"> ADDIN ZOTERO_ITEM CSL_CITATION {"citationID":"9lqaXxq9","properties":{"formattedCitation":"(10)","plainCitation":"(10)","noteIndex":0},"citationItems":[{"id":164,"uris":["http://zotero.org/users/7999176/items/HT6ZXIZK"],"uri":["http://zotero.org/users/7999176/items/HT6ZXIZK"],"itemData":{"id":164,"type":"webpage","abstract":"International Classification of Diseases (ICD) Revision","language":"en","title":"Classification of Diseases (ICD)","URL":"https://www.who.int/standards/classifications/classification-of-diseases","accessed":{"date-parts":[["2021",6,1]]}}}],"schema":"https://github.com/citation-style-language/schema/raw/master/csl-citation.json"} </w:delInstrText>
        </w:r>
        <w:r w:rsidR="001A42C1" w:rsidRPr="000A2129" w:rsidDel="009065F9">
          <w:rPr>
            <w:rStyle w:val="BodyTextChar"/>
            <w:rFonts w:eastAsiaTheme="majorEastAsia"/>
            <w:b w:val="0"/>
            <w:bCs/>
          </w:rPr>
          <w:fldChar w:fldCharType="separate"/>
        </w:r>
        <w:r w:rsidR="00B37667" w:rsidRPr="00B37667" w:rsidDel="009065F9">
          <w:delText>(10)</w:delText>
        </w:r>
        <w:r w:rsidR="001A42C1" w:rsidRPr="000A2129" w:rsidDel="009065F9">
          <w:rPr>
            <w:rStyle w:val="BodyTextChar"/>
            <w:rFonts w:eastAsiaTheme="majorEastAsia"/>
            <w:b w:val="0"/>
            <w:bCs/>
          </w:rPr>
          <w:fldChar w:fldCharType="end"/>
        </w:r>
        <w:r w:rsidR="001A42C1" w:rsidRPr="000A2129" w:rsidDel="009065F9">
          <w:rPr>
            <w:rStyle w:val="BodyTextChar"/>
            <w:rFonts w:eastAsiaTheme="minorHAnsi"/>
          </w:rPr>
          <w:delText>. ICD-10</w:delText>
        </w:r>
        <w:r w:rsidR="001A42C1" w:rsidRPr="000A2129" w:rsidDel="009065F9">
          <w:rPr>
            <w:rStyle w:val="BodyTextChar"/>
            <w:rFonts w:eastAsiaTheme="majorEastAsia"/>
          </w:rPr>
          <w:delText xml:space="preserve"> is a classification system containing </w:delText>
        </w:r>
        <w:r w:rsidR="001A42C1" w:rsidRPr="000A2129" w:rsidDel="009065F9">
          <w:rPr>
            <w:rStyle w:val="BodyTextChar"/>
            <w:rFonts w:eastAsiaTheme="minorHAnsi"/>
          </w:rPr>
          <w:delText xml:space="preserve">32,000 different diagnosis codes for diseases, symptoms and findings. </w:delText>
        </w:r>
        <w:r w:rsidR="001A42C1" w:rsidRPr="008E6B13" w:rsidDel="009065F9">
          <w:rPr>
            <w:rStyle w:val="BodyTextChar"/>
            <w:rFonts w:eastAsiaTheme="majorEastAsia"/>
            <w:lang w:val="sv-SE"/>
          </w:rPr>
          <w:delText>ICD-10-SE was collected</w:delText>
        </w:r>
        <w:r w:rsidR="00B32041" w:rsidDel="009065F9">
          <w:rPr>
            <w:rStyle w:val="BodyTextChar"/>
            <w:rFonts w:eastAsiaTheme="majorEastAsia"/>
            <w:lang w:val="sv-SE"/>
          </w:rPr>
          <w:delText xml:space="preserve"> </w:delText>
        </w:r>
        <w:r w:rsidR="001A42C1" w:rsidRPr="008E6B13" w:rsidDel="009065F9">
          <w:rPr>
            <w:rStyle w:val="BodyTextChar"/>
            <w:rFonts w:eastAsiaTheme="majorEastAsia"/>
            <w:lang w:val="sv-SE"/>
          </w:rPr>
          <w:delText xml:space="preserve">from Socialstyrelsen (socialstyrelsen.se/globalassets/sharepoint-dokument/dokument-webb/klassifikationer-och-koder/icd-10-se-2021-text.zip, accessed 2021-04-03). </w:delText>
        </w:r>
        <w:r w:rsidR="001A42C1" w:rsidRPr="000A2129" w:rsidDel="009065F9">
          <w:rPr>
            <w:rStyle w:val="BodyTextChar"/>
            <w:rFonts w:eastAsiaTheme="minorHAnsi"/>
          </w:rPr>
          <w:delText>Descriptive terms for the codes were extracted manually</w:delText>
        </w:r>
        <w:r w:rsidR="001A42C1" w:rsidRPr="000A2129" w:rsidDel="009065F9">
          <w:rPr>
            <w:rStyle w:val="BodyTextChar"/>
            <w:rFonts w:eastAsiaTheme="majorEastAsia"/>
          </w:rPr>
          <w:delText xml:space="preserve">. However, the description in the ICD-10 codes often contains both the name of a symptom or disease and a clarification or specification of it, which has the effect that some of the most common symptoms and diseases would not be found through simple word matching. An automatic pre-processing of the ICD-10 code list was </w:delText>
        </w:r>
        <w:r w:rsidR="001A42C1" w:rsidRPr="000A2129" w:rsidDel="009065F9">
          <w:delText xml:space="preserve">therefore made, where for example text within parenthesis and clarifications were removed. </w:delText>
        </w:r>
      </w:del>
    </w:p>
    <w:p w14:paraId="71A427E4" w14:textId="2DDD9368" w:rsidR="001A42C1" w:rsidRPr="000636D8" w:rsidDel="009065F9" w:rsidRDefault="001A42C1">
      <w:pPr>
        <w:pStyle w:val="Heading2"/>
        <w:rPr>
          <w:del w:id="1373" w:author="Carl Ollvik Aasa" w:date="2021-08-03T21:55:00Z"/>
          <w:moveFrom w:id="1374" w:author="Carl Ollvik" w:date="2021-08-02T18:57:00Z"/>
          <w:noProof/>
        </w:rPr>
        <w:pPrChange w:id="1375" w:author="Carl Ollvik Aasa" w:date="2021-08-03T17:01:00Z">
          <w:pPr>
            <w:pStyle w:val="Heading3"/>
          </w:pPr>
        </w:pPrChange>
      </w:pPr>
      <w:bookmarkStart w:id="1376" w:name="_Toc73791780"/>
      <w:moveFromRangeStart w:id="1377" w:author="Carl Ollvik" w:date="2021-08-02T18:57:00Z" w:name="move78823075"/>
      <w:moveFrom w:id="1378" w:author="Carl Ollvik" w:date="2021-08-02T18:57:00Z">
        <w:del w:id="1379" w:author="Carl Ollvik Aasa" w:date="2021-08-03T21:55:00Z">
          <w:r w:rsidRPr="00473175" w:rsidDel="009065F9">
            <w:delText>NegEx</w:delText>
          </w:r>
          <w:bookmarkEnd w:id="1376"/>
        </w:del>
      </w:moveFrom>
    </w:p>
    <w:p w14:paraId="419B3C68" w14:textId="06C39057" w:rsidR="001A42C1" w:rsidDel="009065F9" w:rsidRDefault="001A42C1">
      <w:pPr>
        <w:pStyle w:val="Heading2"/>
        <w:rPr>
          <w:del w:id="1380" w:author="Carl Ollvik Aasa" w:date="2021-08-03T21:55:00Z"/>
          <w:moveFrom w:id="1381" w:author="Carl Ollvik" w:date="2021-08-02T18:57:00Z"/>
          <w:lang w:eastAsia="en-GB"/>
        </w:rPr>
        <w:pPrChange w:id="1382" w:author="Carl Ollvik Aasa" w:date="2021-08-03T17:01:00Z">
          <w:pPr>
            <w:pStyle w:val="FirstParagraph"/>
          </w:pPr>
        </w:pPrChange>
      </w:pPr>
      <w:commentRangeStart w:id="1383"/>
      <w:moveFrom w:id="1384" w:author="Carl Ollvik" w:date="2021-08-02T18:57:00Z">
        <w:del w:id="1385" w:author="Carl Ollvik Aasa" w:date="2021-08-03T21:55:00Z">
          <w:r w:rsidDel="009065F9">
            <w:rPr>
              <w:lang w:eastAsia="en-GB"/>
            </w:rPr>
            <w:delText xml:space="preserve">For NER of negation terms a Swedish version of NegEx, a rule-and dictionary-based algorithm, was added to the pipeline </w:delText>
          </w:r>
          <w:r w:rsidR="00CB5A14" w:rsidRPr="007067A8" w:rsidDel="009065F9">
            <w:rPr>
              <w:rStyle w:val="ReferenceChar"/>
              <w:rFonts w:eastAsiaTheme="majorEastAsia"/>
              <w:bCs/>
              <w:rPrChange w:id="1386" w:author="Carl Ollvik Aasa" w:date="2021-06-02T14:12:00Z">
                <w:rPr>
                  <w:lang w:eastAsia="en-GB"/>
                </w:rPr>
              </w:rPrChange>
            </w:rPr>
            <w:fldChar w:fldCharType="begin"/>
          </w:r>
          <w:r w:rsidR="001F1A8D" w:rsidDel="009065F9">
            <w:rPr>
              <w:rStyle w:val="ReferenceChar"/>
              <w:rFonts w:eastAsiaTheme="majorEastAsia"/>
            </w:rPr>
            <w:delInstrText xml:space="preserve"> ADDIN ZOTERO_ITEM CSL_CITATION {"citationID":"CjmQsWLn","properties":{"formattedCitation":"(7)","plainCitation":"(7)","noteIndex":0},"citationItems":[{"id":211,"uris":["http://zotero.org/users/7999176/items/LE794EXU"],"uri":["http://zotero.org/users/7999176/items/LE794EXU"],"itemData":{"id":211,"type":"article-journal","abstract":"Most methods for negation detection in clinical text have been developed for English text, and there is a need for evaluating the feasibility of adapting these methods to other languages. A Swedish adaption of the English rule-based negation detection system NegEx, which detects negations through the use of trigger phrases, was therefore evaluated.","container-title":"Journal of Biomedical Semantics","DOI":"10/cj6tfs","ISSN":"2041-1480","issue":"3","journalAbbreviation":"Journal of Biomedical Semantics","page":"S3","source":"BioMed Central","title":"Negation detection in Swedish clinical text: An adaption of NegEx to Swedish","title-short":"Negation detection in Swedish clinical text","volume":"2","author":[{"family":"Skeppstedt","given":"Maria"}],"issued":{"date-parts":[["2011",7,14]]}}}],"schema":"https://github.com/citation-style-language/schema/raw/master/csl-citation.json"} </w:delInstrText>
          </w:r>
          <w:r w:rsidR="00CB5A14" w:rsidRPr="007067A8" w:rsidDel="009065F9">
            <w:rPr>
              <w:rStyle w:val="ReferenceChar"/>
              <w:rFonts w:eastAsiaTheme="majorEastAsia"/>
              <w:bCs/>
              <w:rPrChange w:id="1387" w:author="Carl Ollvik Aasa" w:date="2021-06-02T14:12:00Z">
                <w:rPr>
                  <w:lang w:eastAsia="en-GB"/>
                </w:rPr>
              </w:rPrChange>
            </w:rPr>
            <w:fldChar w:fldCharType="separate"/>
          </w:r>
          <w:r w:rsidR="001F1A8D" w:rsidRPr="001F1A8D" w:rsidDel="009065F9">
            <w:delText>(7)</w:delText>
          </w:r>
          <w:r w:rsidR="00CB5A14" w:rsidRPr="007067A8" w:rsidDel="009065F9">
            <w:rPr>
              <w:rStyle w:val="ReferenceChar"/>
              <w:rFonts w:eastAsiaTheme="majorEastAsia"/>
              <w:bCs/>
              <w:rPrChange w:id="1388" w:author="Carl Ollvik Aasa" w:date="2021-06-02T14:12:00Z">
                <w:rPr>
                  <w:lang w:eastAsia="en-GB"/>
                </w:rPr>
              </w:rPrChange>
            </w:rPr>
            <w:fldChar w:fldCharType="end"/>
          </w:r>
          <w:r w:rsidDel="009065F9">
            <w:rPr>
              <w:lang w:eastAsia="en-GB"/>
            </w:rPr>
            <w:delText xml:space="preserve">. </w:delText>
          </w:r>
          <w:commentRangeEnd w:id="1383"/>
          <w:r w:rsidDel="009065F9">
            <w:rPr>
              <w:rStyle w:val="CommentReference"/>
              <w:rFonts w:ascii="Calibri" w:eastAsia="Calibri" w:hAnsi="Calibri"/>
            </w:rPr>
            <w:commentReference w:id="1383"/>
          </w:r>
          <w:r w:rsidDel="009065F9">
            <w:rPr>
              <w:lang w:eastAsia="en-GB"/>
            </w:rPr>
            <w:delText>The previously published list of negation terms was expanded to adapt it for use in patient journals with assistance from two project members with medical expertise (APH1 and a senior biomedical researcher).</w:delText>
          </w:r>
        </w:del>
      </w:moveFrom>
    </w:p>
    <w:p w14:paraId="292BF0CB" w14:textId="235856FE" w:rsidR="00D068D1" w:rsidDel="0008666A" w:rsidRDefault="001A42C1">
      <w:pPr>
        <w:pStyle w:val="Heading3"/>
        <w:rPr>
          <w:del w:id="1389" w:author="Carl Ollvik Aasa" w:date="2021-08-04T17:03:00Z"/>
          <w:lang w:eastAsia="en-GB"/>
        </w:rPr>
        <w:pPrChange w:id="1390" w:author="Carl Ollvik Aasa" w:date="2021-08-04T17:03:00Z">
          <w:pPr>
            <w:pStyle w:val="Heading2"/>
          </w:pPr>
        </w:pPrChange>
      </w:pPr>
      <w:bookmarkStart w:id="1391" w:name="_Ref73585710"/>
      <w:bookmarkStart w:id="1392" w:name="_Ref73585717"/>
      <w:bookmarkStart w:id="1393" w:name="_Toc73791781"/>
      <w:moveFromRangeEnd w:id="1377"/>
      <w:del w:id="1394" w:author="Carl Ollvik Aasa" w:date="2021-08-04T17:03:00Z">
        <w:r w:rsidDel="0008666A">
          <w:rPr>
            <w:lang w:eastAsia="en-GB"/>
          </w:rPr>
          <w:delText>Evaluation</w:delText>
        </w:r>
        <w:bookmarkEnd w:id="1391"/>
        <w:bookmarkEnd w:id="1392"/>
        <w:bookmarkEnd w:id="1393"/>
        <w:r w:rsidDel="0008666A">
          <w:rPr>
            <w:lang w:eastAsia="en-GB"/>
          </w:rPr>
          <w:delText xml:space="preserve"> </w:delText>
        </w:r>
      </w:del>
    </w:p>
    <w:p w14:paraId="389EC263" w14:textId="4F61AAD9" w:rsidR="00D27389" w:rsidRDefault="0008666A">
      <w:pPr>
        <w:pStyle w:val="Heading3"/>
        <w:rPr>
          <w:ins w:id="1395" w:author="Carl Ollvik Aasa" w:date="2021-08-04T16:56:00Z"/>
          <w:lang w:eastAsia="en-GB"/>
        </w:rPr>
        <w:pPrChange w:id="1396" w:author="Carl Ollvik Aasa" w:date="2021-08-04T17:03:00Z">
          <w:pPr>
            <w:pStyle w:val="FirstParagraph"/>
          </w:pPr>
        </w:pPrChange>
      </w:pPr>
      <w:ins w:id="1397" w:author="Carl Ollvik Aasa" w:date="2021-08-04T17:03:00Z">
        <w:r>
          <w:rPr>
            <w:lang w:eastAsia="en-GB"/>
          </w:rPr>
          <w:t>Evaluation</w:t>
        </w:r>
      </w:ins>
      <w:ins w:id="1398" w:author="Carl Ollvik Aasa" w:date="2021-08-04T17:00:00Z">
        <w:r w:rsidR="001D3CF9">
          <w:rPr>
            <w:lang w:eastAsia="en-GB"/>
          </w:rPr>
          <w:t xml:space="preserve"> </w:t>
        </w:r>
      </w:ins>
    </w:p>
    <w:p w14:paraId="411143DC" w14:textId="683420DC" w:rsidR="00FC0A3D" w:rsidRPr="005A3219" w:rsidDel="0049261E" w:rsidRDefault="001A42C1">
      <w:pPr>
        <w:pStyle w:val="FirstParagraph"/>
        <w:rPr>
          <w:del w:id="1399" w:author="Carl Ollvik Aasa" w:date="2021-08-03T16:45:00Z"/>
          <w:color w:val="auto"/>
          <w:lang w:eastAsia="en-GB"/>
        </w:rPr>
        <w:pPrChange w:id="1400" w:author="Carl Ollvik Aasa" w:date="2021-08-03T16:41:00Z">
          <w:pPr>
            <w:pStyle w:val="BodyText"/>
          </w:pPr>
        </w:pPrChange>
      </w:pPr>
      <w:r>
        <w:rPr>
          <w:lang w:eastAsia="en-GB"/>
        </w:rPr>
        <w:t xml:space="preserve">The performance of the NLP pipeline for NER </w:t>
      </w:r>
      <w:r w:rsidR="00923553">
        <w:rPr>
          <w:lang w:eastAsia="en-GB"/>
        </w:rPr>
        <w:t>of</w:t>
      </w:r>
      <w:r>
        <w:rPr>
          <w:lang w:eastAsia="en-GB"/>
        </w:rPr>
        <w:t xml:space="preserve"> negations</w:t>
      </w:r>
      <w:ins w:id="1401" w:author="Carl Ollvik Aasa" w:date="2021-08-03T16:42:00Z">
        <w:r w:rsidR="008073B1">
          <w:rPr>
            <w:lang w:eastAsia="en-GB"/>
          </w:rPr>
          <w:t xml:space="preserve">, </w:t>
        </w:r>
      </w:ins>
      <w:del w:id="1402" w:author="Carl Ollvik Aasa" w:date="2021-08-03T16:42:00Z">
        <w:r w:rsidDel="008073B1">
          <w:rPr>
            <w:lang w:eastAsia="en-GB"/>
          </w:rPr>
          <w:delText xml:space="preserve"> and </w:delText>
        </w:r>
      </w:del>
      <w:r>
        <w:rPr>
          <w:lang w:eastAsia="en-GB"/>
        </w:rPr>
        <w:t>symptoms</w:t>
      </w:r>
      <w:ins w:id="1403" w:author="Carl Ollvik Aasa" w:date="2021-08-03T16:42:00Z">
        <w:r w:rsidR="008073B1">
          <w:rPr>
            <w:lang w:eastAsia="en-GB"/>
          </w:rPr>
          <w:t xml:space="preserve"> and </w:t>
        </w:r>
      </w:ins>
      <w:del w:id="1404" w:author="Carl Ollvik Aasa" w:date="2021-08-03T16:42:00Z">
        <w:r w:rsidDel="008073B1">
          <w:rPr>
            <w:lang w:eastAsia="en-GB"/>
          </w:rPr>
          <w:delText>/</w:delText>
        </w:r>
      </w:del>
      <w:del w:id="1405" w:author="Carl Ollvik Aasa" w:date="2021-08-04T15:02:00Z">
        <w:r w:rsidDel="00F778DA">
          <w:rPr>
            <w:lang w:eastAsia="en-GB"/>
          </w:rPr>
          <w:delText>findings</w:delText>
        </w:r>
      </w:del>
      <w:ins w:id="1406" w:author="Carl Ollvik Aasa" w:date="2021-08-04T15:02:00Z">
        <w:r w:rsidR="00F778DA">
          <w:rPr>
            <w:lang w:eastAsia="en-GB"/>
          </w:rPr>
          <w:t>signs</w:t>
        </w:r>
        <w:r w:rsidR="002C6568">
          <w:rPr>
            <w:lang w:eastAsia="en-GB"/>
          </w:rPr>
          <w:t xml:space="preserve"> </w:t>
        </w:r>
      </w:ins>
      <w:del w:id="1407" w:author="Carl Ollvik Aasa" w:date="2021-08-04T15:02:00Z">
        <w:r w:rsidRPr="005734EC" w:rsidDel="00F778DA">
          <w:rPr>
            <w:lang w:val="en-GB" w:eastAsia="en-GB"/>
            <w:rPrChange w:id="1408" w:author="Carl Ollvik Aasa" w:date="2021-08-04T14:59:00Z">
              <w:rPr>
                <w:lang w:eastAsia="en-GB"/>
              </w:rPr>
            </w:rPrChange>
          </w:rPr>
          <w:delText xml:space="preserve"> </w:delText>
        </w:r>
        <w:r w:rsidDel="00F778DA">
          <w:rPr>
            <w:lang w:eastAsia="en-GB"/>
          </w:rPr>
          <w:delText xml:space="preserve">(grouped together) </w:delText>
        </w:r>
      </w:del>
      <w:r>
        <w:rPr>
          <w:lang w:eastAsia="en-GB"/>
        </w:rPr>
        <w:t xml:space="preserve">was </w:t>
      </w:r>
      <w:r w:rsidRPr="005A3219">
        <w:rPr>
          <w:lang w:eastAsia="en-GB"/>
        </w:rPr>
        <w:t xml:space="preserve">evaluated against the </w:t>
      </w:r>
      <w:del w:id="1409" w:author="Carl Ollvik Aasa" w:date="2021-08-04T17:10:00Z">
        <w:r w:rsidRPr="005A3219" w:rsidDel="00E05993">
          <w:rPr>
            <w:lang w:eastAsia="en-GB"/>
          </w:rPr>
          <w:delText xml:space="preserve">annotated </w:delText>
        </w:r>
      </w:del>
      <w:ins w:id="1410" w:author="Carl Ollvik Aasa" w:date="2021-08-04T17:10:00Z">
        <w:r w:rsidR="00E05993">
          <w:rPr>
            <w:lang w:eastAsia="en-GB"/>
          </w:rPr>
          <w:t>gold standard</w:t>
        </w:r>
        <w:r w:rsidR="00E05993" w:rsidRPr="005A3219">
          <w:rPr>
            <w:lang w:eastAsia="en-GB"/>
          </w:rPr>
          <w:t xml:space="preserve"> </w:t>
        </w:r>
      </w:ins>
      <w:r w:rsidRPr="005A3219">
        <w:rPr>
          <w:lang w:eastAsia="en-GB"/>
        </w:rPr>
        <w:t>corpus</w:t>
      </w:r>
      <w:ins w:id="1411" w:author="Carl Ollvik Aasa" w:date="2021-08-04T15:02:00Z">
        <w:r w:rsidR="00F778DA">
          <w:rPr>
            <w:lang w:eastAsia="en-GB"/>
          </w:rPr>
          <w:t xml:space="preserve">. </w:t>
        </w:r>
      </w:ins>
      <w:del w:id="1412" w:author="Carl Ollvik Aasa" w:date="2021-08-04T15:02:00Z">
        <w:r w:rsidRPr="005A3219" w:rsidDel="00F778DA">
          <w:rPr>
            <w:lang w:eastAsia="en-GB"/>
          </w:rPr>
          <w:delText xml:space="preserve"> </w:delText>
        </w:r>
        <w:r w:rsidRPr="00A50382" w:rsidDel="00F778DA">
          <w:rPr>
            <w:highlight w:val="yellow"/>
            <w:lang w:eastAsia="en-GB"/>
            <w:rPrChange w:id="1413" w:author="Carl Ollvik Aasa" w:date="2021-08-03T16:41:00Z">
              <w:rPr>
                <w:lang w:eastAsia="en-GB"/>
              </w:rPr>
            </w:rPrChange>
          </w:rPr>
          <w:delText>(from section 2.2).</w:delText>
        </w:r>
        <w:r w:rsidRPr="005A3219" w:rsidDel="00F778DA">
          <w:rPr>
            <w:lang w:eastAsia="en-GB"/>
          </w:rPr>
          <w:delText xml:space="preserve"> </w:delText>
        </w:r>
      </w:del>
      <w:del w:id="1414" w:author="Carl Ollvik Aasa" w:date="2021-08-03T16:45:00Z">
        <w:r w:rsidR="00FC0A3D" w:rsidRPr="005A3219" w:rsidDel="0049261E">
          <w:rPr>
            <w:lang w:eastAsia="en-GB"/>
          </w:rPr>
          <w:delText xml:space="preserve">This was done by visual comparison of the annotations in the corpus and predictions of the NLP pipeline. </w:delText>
        </w:r>
      </w:del>
      <w:moveFromRangeStart w:id="1415" w:author="Carl Ollvik Aasa" w:date="2021-08-04T15:03:00Z" w:name="move78981822"/>
      <w:moveFrom w:id="1416" w:author="Carl Ollvik Aasa" w:date="2021-08-04T15:03:00Z">
        <w:r w:rsidR="005A3219" w:rsidRPr="005A3219" w:rsidDel="00F84E18">
          <w:rPr>
            <w:color w:val="auto"/>
            <w:lang w:eastAsia="en-GB"/>
          </w:rPr>
          <w:t xml:space="preserve">A named entity was considered correct only if it is an exact match of the corresponding entity in the validation data. </w:t>
        </w:r>
      </w:moveFrom>
      <w:moveFromRangeEnd w:id="1415"/>
      <w:ins w:id="1417" w:author="Carl Ollvik Aasa" w:date="2021-06-02T15:20:00Z">
        <w:r w:rsidR="007F59D0" w:rsidRPr="005A3219">
          <w:t>No weights were assigned to any specific document.</w:t>
        </w:r>
      </w:ins>
      <w:r w:rsidR="00D4752D" w:rsidRPr="005A3219">
        <w:t xml:space="preserve"> </w:t>
      </w:r>
      <w:commentRangeStart w:id="1418"/>
      <w:r w:rsidRPr="005A3219">
        <w:rPr>
          <w:color w:val="auto"/>
          <w:lang w:eastAsia="en-GB"/>
        </w:rPr>
        <w:t>The</w:t>
      </w:r>
      <w:commentRangeEnd w:id="1418"/>
      <w:r w:rsidR="000A696B" w:rsidRPr="005A3219">
        <w:rPr>
          <w:rStyle w:val="CommentReference"/>
          <w:rFonts w:ascii="Calibri" w:eastAsia="Calibri" w:hAnsi="Calibri"/>
          <w:color w:val="auto"/>
          <w:spacing w:val="0"/>
          <w:kern w:val="0"/>
          <w:lang w:val="en-GB"/>
        </w:rPr>
        <w:commentReference w:id="1418"/>
      </w:r>
      <w:r w:rsidRPr="005A3219">
        <w:rPr>
          <w:color w:val="auto"/>
          <w:lang w:eastAsia="en-GB"/>
        </w:rPr>
        <w:t xml:space="preserve"> following metrics were calculated</w:t>
      </w:r>
      <w:ins w:id="1419" w:author="Carl Ollvik Aasa" w:date="2021-08-03T16:46:00Z">
        <w:r w:rsidR="000D243D">
          <w:rPr>
            <w:color w:val="auto"/>
            <w:lang w:eastAsia="en-GB"/>
          </w:rPr>
          <w:t>:</w:t>
        </w:r>
      </w:ins>
      <w:r w:rsidRPr="005A3219">
        <w:rPr>
          <w:color w:val="auto"/>
          <w:lang w:eastAsia="en-GB"/>
        </w:rPr>
        <w:t xml:space="preserve"> </w:t>
      </w:r>
      <w:del w:id="1420" w:author="Carl Ollvik Aasa" w:date="2021-08-03T16:45:00Z">
        <w:r w:rsidRPr="005A3219" w:rsidDel="0049261E">
          <w:rPr>
            <w:color w:val="auto"/>
            <w:lang w:eastAsia="en-GB"/>
          </w:rPr>
          <w:delText>for</w:delText>
        </w:r>
        <w:r w:rsidR="00FC0A3D" w:rsidRPr="005A3219" w:rsidDel="0049261E">
          <w:rPr>
            <w:color w:val="auto"/>
            <w:lang w:eastAsia="en-GB"/>
          </w:rPr>
          <w:delText xml:space="preserve"> one sample record.</w:delText>
        </w:r>
        <w:r w:rsidR="005A3219" w:rsidDel="0049261E">
          <w:rPr>
            <w:color w:val="auto"/>
            <w:lang w:eastAsia="en-GB"/>
          </w:rPr>
          <w:delText>:</w:delText>
        </w:r>
      </w:del>
    </w:p>
    <w:p w14:paraId="109E409F" w14:textId="7ABCB861" w:rsidR="000E2C64" w:rsidRPr="005A3219" w:rsidDel="000D243D" w:rsidRDefault="000E2C64" w:rsidP="00FC0A3D">
      <w:pPr>
        <w:pStyle w:val="FirstParagraph"/>
        <w:rPr>
          <w:del w:id="1421" w:author="Carl Ollvik Aasa" w:date="2021-08-03T16:46:00Z"/>
          <w:color w:val="auto"/>
          <w:lang w:eastAsia="en-GB"/>
        </w:rPr>
      </w:pPr>
      <w:del w:id="1422" w:author="Carl Ollvik Aasa" w:date="2021-08-03T16:45:00Z">
        <w:r w:rsidRPr="005A3219" w:rsidDel="000D243D">
          <w:rPr>
            <w:color w:val="auto"/>
            <w:lang w:eastAsia="en-GB"/>
          </w:rPr>
          <w:delText>P</w:delText>
        </w:r>
      </w:del>
      <w:ins w:id="1423" w:author="Carl Ollvik Aasa" w:date="2021-08-03T16:45:00Z">
        <w:r w:rsidR="000D243D">
          <w:rPr>
            <w:color w:val="auto"/>
            <w:lang w:eastAsia="en-GB"/>
          </w:rPr>
          <w:t>p</w:t>
        </w:r>
      </w:ins>
      <w:r w:rsidRPr="005A3219">
        <w:rPr>
          <w:color w:val="auto"/>
          <w:lang w:eastAsia="en-GB"/>
        </w:rPr>
        <w:t>recision: the percentage of named entities found by the NLP pipeline that are correct</w:t>
      </w:r>
      <w:ins w:id="1424" w:author="Carl Ollvik Aasa" w:date="2021-08-03T16:46:00Z">
        <w:r w:rsidR="000D243D">
          <w:rPr>
            <w:color w:val="auto"/>
            <w:lang w:eastAsia="en-GB"/>
          </w:rPr>
          <w:t>;</w:t>
        </w:r>
      </w:ins>
      <w:del w:id="1425" w:author="Carl Ollvik Aasa" w:date="2021-08-03T16:46:00Z">
        <w:r w:rsidRPr="005A3219" w:rsidDel="000D243D">
          <w:rPr>
            <w:color w:val="auto"/>
            <w:lang w:eastAsia="en-GB"/>
          </w:rPr>
          <w:delText>.</w:delText>
        </w:r>
      </w:del>
      <w:r w:rsidRPr="005A3219">
        <w:rPr>
          <w:color w:val="auto"/>
          <w:lang w:eastAsia="en-GB"/>
        </w:rPr>
        <w:t xml:space="preserve"> </w:t>
      </w:r>
    </w:p>
    <w:p w14:paraId="2221D2DA" w14:textId="1E80FECA" w:rsidR="000E2C64" w:rsidRPr="005A3219" w:rsidDel="000D243D" w:rsidRDefault="000E2C64">
      <w:pPr>
        <w:pStyle w:val="FirstParagraph"/>
        <w:rPr>
          <w:del w:id="1426" w:author="Carl Ollvik Aasa" w:date="2021-08-03T16:46:00Z"/>
          <w:color w:val="auto"/>
          <w:lang w:eastAsia="en-GB"/>
        </w:rPr>
        <w:pPrChange w:id="1427" w:author="Carl Ollvik Aasa" w:date="2021-08-03T16:46:00Z">
          <w:pPr>
            <w:pStyle w:val="BodyText"/>
          </w:pPr>
        </w:pPrChange>
      </w:pPr>
      <w:del w:id="1428" w:author="Carl Ollvik Aasa" w:date="2021-08-03T16:46:00Z">
        <w:r w:rsidRPr="005A3219" w:rsidDel="000D243D">
          <w:rPr>
            <w:color w:val="auto"/>
            <w:lang w:eastAsia="en-GB"/>
          </w:rPr>
          <w:delText>R</w:delText>
        </w:r>
      </w:del>
      <w:ins w:id="1429" w:author="Carl Ollvik Aasa" w:date="2021-08-03T16:46:00Z">
        <w:r w:rsidR="000D243D">
          <w:rPr>
            <w:color w:val="auto"/>
            <w:lang w:eastAsia="en-GB"/>
          </w:rPr>
          <w:t>r</w:t>
        </w:r>
      </w:ins>
      <w:r w:rsidRPr="005A3219">
        <w:rPr>
          <w:color w:val="auto"/>
          <w:lang w:eastAsia="en-GB"/>
        </w:rPr>
        <w:t>ecall: the percentage of named entities present in the corpus that are found by the system</w:t>
      </w:r>
      <w:ins w:id="1430" w:author="Carl Ollvik Aasa" w:date="2021-08-03T16:46:00Z">
        <w:r w:rsidR="000D243D">
          <w:rPr>
            <w:color w:val="auto"/>
            <w:lang w:eastAsia="en-GB"/>
          </w:rPr>
          <w:t xml:space="preserve">; </w:t>
        </w:r>
      </w:ins>
      <w:del w:id="1431" w:author="Carl Ollvik Aasa" w:date="2021-08-03T16:46:00Z">
        <w:r w:rsidRPr="005A3219" w:rsidDel="000D243D">
          <w:rPr>
            <w:color w:val="auto"/>
            <w:lang w:eastAsia="en-GB"/>
          </w:rPr>
          <w:delText xml:space="preserve">. </w:delText>
        </w:r>
      </w:del>
    </w:p>
    <w:p w14:paraId="06A2CCCA" w14:textId="14BC5BCD" w:rsidR="000E2C64" w:rsidRDefault="000E2C64">
      <w:pPr>
        <w:pStyle w:val="FirstParagraph"/>
        <w:rPr>
          <w:color w:val="auto"/>
          <w:lang w:eastAsia="en-GB"/>
        </w:rPr>
        <w:pPrChange w:id="1432" w:author="Carl Ollvik Aasa" w:date="2021-08-03T16:46:00Z">
          <w:pPr>
            <w:pStyle w:val="BodyText"/>
          </w:pPr>
        </w:pPrChange>
      </w:pPr>
      <w:r w:rsidRPr="005A3219">
        <w:rPr>
          <w:color w:val="auto"/>
          <w:lang w:eastAsia="en-GB"/>
        </w:rPr>
        <w:t>F1 score: harmonic mean of precision and recall</w:t>
      </w:r>
      <w:ins w:id="1433" w:author="Carl Ollvik Aasa" w:date="2021-08-03T16:46:00Z">
        <w:r w:rsidR="00513475">
          <w:rPr>
            <w:color w:val="auto"/>
            <w:lang w:eastAsia="en-GB"/>
          </w:rPr>
          <w:t>.</w:t>
        </w:r>
      </w:ins>
      <w:ins w:id="1434" w:author="Carl Ollvik Aasa" w:date="2021-08-04T15:03:00Z">
        <w:r w:rsidR="00F84E18">
          <w:rPr>
            <w:color w:val="auto"/>
            <w:lang w:eastAsia="en-GB"/>
          </w:rPr>
          <w:t xml:space="preserve"> </w:t>
        </w:r>
      </w:ins>
      <w:moveToRangeStart w:id="1435" w:author="Carl Ollvik Aasa" w:date="2021-08-04T15:03:00Z" w:name="move78981822"/>
      <w:moveTo w:id="1436" w:author="Carl Ollvik Aasa" w:date="2021-08-04T15:03:00Z">
        <w:r w:rsidR="00F84E18" w:rsidRPr="005A3219">
          <w:rPr>
            <w:color w:val="auto"/>
            <w:lang w:eastAsia="en-GB"/>
          </w:rPr>
          <w:t xml:space="preserve">A named entity was considered correct only if it is an exact match of the corresponding entity in the </w:t>
        </w:r>
        <w:del w:id="1437" w:author="Carl Ollvik Aasa" w:date="2021-08-04T15:03:00Z">
          <w:r w:rsidR="00F84E18" w:rsidRPr="005A3219" w:rsidDel="00F84E18">
            <w:rPr>
              <w:color w:val="auto"/>
              <w:lang w:eastAsia="en-GB"/>
            </w:rPr>
            <w:delText>validation</w:delText>
          </w:r>
        </w:del>
      </w:moveTo>
      <w:ins w:id="1438" w:author="Carl Ollvik Aasa" w:date="2021-08-04T15:03:00Z">
        <w:r w:rsidR="00F84E18">
          <w:rPr>
            <w:color w:val="auto"/>
            <w:lang w:eastAsia="en-GB"/>
          </w:rPr>
          <w:t>corpus</w:t>
        </w:r>
      </w:ins>
      <w:moveTo w:id="1439" w:author="Carl Ollvik Aasa" w:date="2021-08-04T15:03:00Z">
        <w:del w:id="1440" w:author="Carl Ollvik Aasa" w:date="2021-08-04T15:03:00Z">
          <w:r w:rsidR="00F84E18" w:rsidRPr="005A3219" w:rsidDel="00F84E18">
            <w:rPr>
              <w:color w:val="auto"/>
              <w:lang w:eastAsia="en-GB"/>
            </w:rPr>
            <w:delText xml:space="preserve"> data</w:delText>
          </w:r>
        </w:del>
        <w:r w:rsidR="00F84E18" w:rsidRPr="005A3219">
          <w:rPr>
            <w:color w:val="auto"/>
            <w:lang w:eastAsia="en-GB"/>
          </w:rPr>
          <w:t xml:space="preserve">. </w:t>
        </w:r>
      </w:moveTo>
      <w:moveToRangeEnd w:id="1435"/>
      <w:ins w:id="1441" w:author="Carl Ollvik Aasa" w:date="2021-08-03T16:46:00Z">
        <w:r w:rsidR="00513475">
          <w:rPr>
            <w:color w:val="auto"/>
            <w:lang w:eastAsia="en-GB"/>
          </w:rPr>
          <w:t xml:space="preserve"> </w:t>
        </w:r>
      </w:ins>
      <w:ins w:id="1442" w:author="Carl Ollvik Aasa" w:date="2021-08-04T15:02:00Z">
        <w:r w:rsidR="007D0339" w:rsidRPr="007922C6">
          <w:rPr>
            <w:color w:val="auto"/>
            <w:highlight w:val="yellow"/>
            <w:lang w:eastAsia="en-GB"/>
            <w:rPrChange w:id="1443" w:author="Carl Ollvik Aasa" w:date="2021-08-04T15:04:00Z">
              <w:rPr>
                <w:color w:val="auto"/>
                <w:lang w:eastAsia="en-GB"/>
              </w:rPr>
            </w:rPrChange>
          </w:rPr>
          <w:t>Span over</w:t>
        </w:r>
      </w:ins>
      <w:ins w:id="1444" w:author="Carl Ollvik Aasa" w:date="2021-08-04T15:03:00Z">
        <w:r w:rsidR="007D0339" w:rsidRPr="007922C6">
          <w:rPr>
            <w:color w:val="auto"/>
            <w:highlight w:val="yellow"/>
            <w:lang w:eastAsia="en-GB"/>
            <w:rPrChange w:id="1445" w:author="Carl Ollvik Aasa" w:date="2021-08-04T15:04:00Z">
              <w:rPr>
                <w:color w:val="auto"/>
                <w:lang w:eastAsia="en-GB"/>
              </w:rPr>
            </w:rPrChange>
          </w:rPr>
          <w:t>lap</w:t>
        </w:r>
      </w:ins>
      <w:ins w:id="1446" w:author="Carl Ollvik Aasa" w:date="2021-08-05T14:07:00Z">
        <w:r w:rsidR="002078D7">
          <w:rPr>
            <w:color w:val="auto"/>
            <w:lang w:eastAsia="en-GB"/>
          </w:rPr>
          <w:t>.</w:t>
        </w:r>
      </w:ins>
      <w:ins w:id="1447" w:author="Carl Ollvik Aasa" w:date="2021-08-05T14:08:00Z">
        <w:r w:rsidR="008063F0">
          <w:rPr>
            <w:color w:val="auto"/>
            <w:lang w:eastAsia="en-GB"/>
          </w:rPr>
          <w:t xml:space="preserve"> </w:t>
        </w:r>
      </w:ins>
      <w:proofErr w:type="gramStart"/>
      <w:ins w:id="1448" w:author="Carl Ollvik Aasa" w:date="2021-08-05T14:07:00Z">
        <w:r w:rsidR="002078D7">
          <w:rPr>
            <w:color w:val="auto"/>
            <w:lang w:eastAsia="en-GB"/>
          </w:rPr>
          <w:t>Cohens</w:t>
        </w:r>
        <w:proofErr w:type="gramEnd"/>
        <w:r w:rsidR="002078D7">
          <w:rPr>
            <w:color w:val="auto"/>
            <w:lang w:eastAsia="en-GB"/>
          </w:rPr>
          <w:t xml:space="preserve"> kappa </w:t>
        </w:r>
      </w:ins>
    </w:p>
    <w:p w14:paraId="3067E402" w14:textId="0972AA13" w:rsidR="005A3219" w:rsidRPr="005A3219" w:rsidDel="00513475" w:rsidRDefault="009E5F88">
      <w:pPr>
        <w:pStyle w:val="Heading2"/>
        <w:rPr>
          <w:del w:id="1449" w:author="Carl Ollvik Aasa" w:date="2021-08-03T16:46:00Z"/>
          <w:lang w:eastAsia="en-GB"/>
        </w:rPr>
        <w:pPrChange w:id="1450" w:author="Carl Ollvik Aasa" w:date="2021-08-03T17:01:00Z">
          <w:pPr>
            <w:pStyle w:val="BodyText"/>
          </w:pPr>
        </w:pPrChange>
      </w:pPr>
      <w:commentRangeStart w:id="1451"/>
      <w:del w:id="1452" w:author="Carl Ollvik Aasa" w:date="2021-08-03T16:46:00Z">
        <w:r w:rsidDel="00513475">
          <w:rPr>
            <w:lang w:eastAsia="en-GB"/>
          </w:rPr>
          <w:delText xml:space="preserve">Scripts for performing this evaluation quantitatively were set up and tested but could not be used, see </w:delText>
        </w:r>
        <w:r w:rsidR="00E72807" w:rsidDel="00513475">
          <w:rPr>
            <w:lang w:eastAsia="en-GB"/>
          </w:rPr>
          <w:delText xml:space="preserve">section </w:delText>
        </w:r>
        <w:r w:rsidDel="00513475">
          <w:rPr>
            <w:lang w:eastAsia="en-GB"/>
          </w:rPr>
          <w:fldChar w:fldCharType="begin"/>
        </w:r>
        <w:r w:rsidDel="00513475">
          <w:rPr>
            <w:lang w:eastAsia="en-GB"/>
          </w:rPr>
          <w:delInstrText xml:space="preserve"> REF _Ref73600616 \r \h </w:delInstrText>
        </w:r>
        <w:r w:rsidDel="00513475">
          <w:rPr>
            <w:lang w:eastAsia="en-GB"/>
          </w:rPr>
        </w:r>
        <w:r w:rsidDel="00513475">
          <w:rPr>
            <w:lang w:eastAsia="en-GB"/>
          </w:rPr>
          <w:fldChar w:fldCharType="separate"/>
        </w:r>
        <w:r w:rsidDel="00513475">
          <w:rPr>
            <w:lang w:eastAsia="en-GB"/>
          </w:rPr>
          <w:delText>5.4</w:delText>
        </w:r>
        <w:r w:rsidDel="00513475">
          <w:rPr>
            <w:lang w:eastAsia="en-GB"/>
          </w:rPr>
          <w:fldChar w:fldCharType="end"/>
        </w:r>
        <w:r w:rsidDel="00513475">
          <w:rPr>
            <w:lang w:eastAsia="en-GB"/>
          </w:rPr>
          <w:delText xml:space="preserve"> </w:delText>
        </w:r>
        <w:r w:rsidR="005A3219" w:rsidDel="00513475">
          <w:rPr>
            <w:lang w:eastAsia="en-GB"/>
          </w:rPr>
          <w:delText>discussion of the changes</w:delText>
        </w:r>
        <w:r w:rsidR="00E72807" w:rsidDel="00513475">
          <w:rPr>
            <w:lang w:eastAsia="en-GB"/>
          </w:rPr>
          <w:delText xml:space="preserve">. </w:delText>
        </w:r>
      </w:del>
    </w:p>
    <w:p w14:paraId="610F4D85" w14:textId="5D193E84" w:rsidR="001A42C1" w:rsidDel="00A2771B" w:rsidRDefault="001A42C1">
      <w:pPr>
        <w:pStyle w:val="Heading2"/>
        <w:rPr>
          <w:del w:id="1453" w:author="Carl Ollvik" w:date="2021-08-02T18:56:00Z"/>
        </w:rPr>
      </w:pPr>
      <w:bookmarkStart w:id="1454" w:name="_Toc73791782"/>
      <w:del w:id="1455" w:author="Carl Ollvik" w:date="2021-08-02T18:56:00Z">
        <w:r w:rsidDel="00A2771B">
          <w:delText>Citizen Science</w:delText>
        </w:r>
        <w:bookmarkEnd w:id="1454"/>
      </w:del>
    </w:p>
    <w:p w14:paraId="231DD1CB" w14:textId="1F913358" w:rsidR="001A42C1" w:rsidDel="00A2771B" w:rsidRDefault="001A42C1">
      <w:pPr>
        <w:pStyle w:val="Heading2"/>
        <w:rPr>
          <w:del w:id="1456" w:author="Carl Ollvik" w:date="2021-08-02T18:56:00Z"/>
          <w:rFonts w:ascii="Garamond" w:hAnsi="Garamond"/>
          <w:color w:val="000000"/>
          <w:lang w:eastAsia="en-GB"/>
        </w:rPr>
        <w:pPrChange w:id="1457" w:author="Carl Ollvik Aasa" w:date="2021-08-03T17:01:00Z">
          <w:pPr>
            <w:pStyle w:val="BodyText"/>
          </w:pPr>
        </w:pPrChange>
      </w:pPr>
      <w:del w:id="1458" w:author="Carl Ollvik" w:date="2021-08-02T18:56:00Z">
        <w:r w:rsidRPr="009772EF" w:rsidDel="00A2771B">
          <w:rPr>
            <w:rStyle w:val="BodyTextChar"/>
            <w:rFonts w:eastAsiaTheme="majorEastAsia"/>
          </w:rPr>
          <w:delText>Using the python web framework Flask (</w:delText>
        </w:r>
        <w:r w:rsidR="007C3934" w:rsidDel="00A2771B">
          <w:fldChar w:fldCharType="begin"/>
        </w:r>
        <w:r w:rsidR="007C3934" w:rsidDel="00A2771B">
          <w:delInstrText xml:space="preserve"> HYPERLINK "https://flask.palletsprojects.com/en/2.0.x/" </w:delInstrText>
        </w:r>
        <w:r w:rsidR="007C3934" w:rsidDel="00A2771B">
          <w:fldChar w:fldCharType="separate"/>
        </w:r>
        <w:r w:rsidRPr="009772EF" w:rsidDel="00A2771B">
          <w:rPr>
            <w:rStyle w:val="BodyTextChar"/>
            <w:rFonts w:eastAsiaTheme="majorEastAsia"/>
          </w:rPr>
          <w:delText>https://flask.palletsprojects.com/en/2.0.x/</w:delText>
        </w:r>
        <w:r w:rsidR="007C3934" w:rsidDel="00A2771B">
          <w:rPr>
            <w:rStyle w:val="BodyTextChar"/>
            <w:rFonts w:eastAsiaTheme="majorEastAsia"/>
            <w:b w:val="0"/>
            <w:bCs/>
          </w:rPr>
          <w:fldChar w:fldCharType="end"/>
        </w:r>
        <w:r w:rsidRPr="009772EF" w:rsidDel="00A2771B">
          <w:rPr>
            <w:rStyle w:val="BodyTextChar"/>
            <w:rFonts w:eastAsiaTheme="majorEastAsia"/>
          </w:rPr>
          <w:delText xml:space="preserve">), a web tool was developed for collecting </w:delText>
        </w:r>
        <w:r w:rsidRPr="00855DE6" w:rsidDel="00A2771B">
          <w:rPr>
            <w:rStyle w:val="BodyTextChar"/>
            <w:rFonts w:eastAsiaTheme="majorEastAsia"/>
            <w:shd w:val="clear" w:color="auto" w:fill="auto"/>
          </w:rPr>
          <w:delText>fabricated</w:delText>
        </w:r>
        <w:r w:rsidRPr="009772EF" w:rsidDel="00A2771B">
          <w:rPr>
            <w:rStyle w:val="BodyTextChar"/>
            <w:rFonts w:eastAsiaTheme="majorEastAsia"/>
          </w:rPr>
          <w:delText xml:space="preserve"> charts at large </w:delText>
        </w:r>
        <w:r w:rsidRPr="006C48E0" w:rsidDel="00A2771B">
          <w:rPr>
            <w:bCs/>
            <w:rPrChange w:id="1459" w:author="Carl Ollvik" w:date="2021-06-02T17:29:00Z">
              <w:rPr>
                <w:rStyle w:val="BodyTextChar"/>
              </w:rPr>
            </w:rPrChange>
          </w:rPr>
          <w:delText xml:space="preserve">scale in a future citizen science project for medical </w:delText>
        </w:r>
        <w:r w:rsidRPr="00855DE6" w:rsidDel="00A2771B">
          <w:delText>professionals. The user interface is a web form (developed by RPH1) with free text fields</w:delText>
        </w:r>
        <w:r w:rsidRPr="00524BC4" w:rsidDel="00A2771B">
          <w:delText xml:space="preserve"> and the same headings found in an emergency room patient journal.</w:delText>
        </w:r>
      </w:del>
    </w:p>
    <w:p w14:paraId="37783D23" w14:textId="788CF184" w:rsidR="000C45E5" w:rsidRDefault="000C45E5">
      <w:pPr>
        <w:pStyle w:val="Heading3"/>
        <w:rPr>
          <w:ins w:id="1460" w:author="Carl Ollvik Aasa" w:date="2021-08-04T17:27:00Z"/>
        </w:rPr>
      </w:pPr>
      <w:bookmarkStart w:id="1461" w:name="_Toc73791783"/>
      <w:bookmarkStart w:id="1462" w:name="_Toc73419046"/>
      <w:bookmarkEnd w:id="938"/>
      <w:ins w:id="1463" w:author="Carl Ollvik Aasa" w:date="2021-08-04T17:27:00Z">
        <w:r>
          <w:t>Error Analysi</w:t>
        </w:r>
      </w:ins>
      <w:ins w:id="1464" w:author="Carl Ollvik Aasa" w:date="2021-08-05T14:09:00Z">
        <w:r w:rsidR="0099683E">
          <w:t>s</w:t>
        </w:r>
        <w:commentRangeEnd w:id="1451"/>
        <w:r w:rsidR="0099683E">
          <w:rPr>
            <w:rStyle w:val="CommentReference"/>
            <w:rFonts w:ascii="Calibri" w:eastAsia="Calibri" w:hAnsi="Calibri"/>
          </w:rPr>
          <w:commentReference w:id="1451"/>
        </w:r>
      </w:ins>
    </w:p>
    <w:p w14:paraId="4A45FE13" w14:textId="158663D7" w:rsidR="00945DDE" w:rsidRPr="00F15B0C" w:rsidRDefault="00D120E6">
      <w:pPr>
        <w:pStyle w:val="FirstParagraph"/>
        <w:rPr>
          <w:ins w:id="1465" w:author="Carl Ollvik Aasa" w:date="2021-08-04T17:27:00Z"/>
          <w:rFonts w:ascii="NimbusRomNo9L-Regu" w:eastAsiaTheme="minorHAnsi" w:hAnsi="NimbusRomNo9L-Regu" w:cs="NimbusRomNo9L-Regu"/>
          <w:sz w:val="20"/>
          <w:szCs w:val="20"/>
          <w:rPrChange w:id="1466" w:author="Carl Ollvik Aasa" w:date="2021-08-04T20:00:00Z">
            <w:rPr>
              <w:ins w:id="1467" w:author="Carl Ollvik Aasa" w:date="2021-08-04T17:27:00Z"/>
            </w:rPr>
          </w:rPrChange>
        </w:rPr>
        <w:pPrChange w:id="1468" w:author="Carl Ollvik Aasa" w:date="2021-08-04T19:53:00Z">
          <w:pPr>
            <w:pStyle w:val="Heading3"/>
          </w:pPr>
        </w:pPrChange>
      </w:pPr>
      <w:ins w:id="1469" w:author="Carl Ollvik Aasa" w:date="2021-08-04T17:28:00Z">
        <w:r w:rsidRPr="0099683E">
          <w:rPr>
            <w:highlight w:val="yellow"/>
            <w:rPrChange w:id="1470" w:author="Carl Ollvik Aasa" w:date="2021-08-05T14:09:00Z">
              <w:rPr/>
            </w:rPrChange>
          </w:rPr>
          <w:t xml:space="preserve">Error analysis was performed </w:t>
        </w:r>
      </w:ins>
      <w:ins w:id="1471" w:author="Carl Ollvik Aasa" w:date="2021-08-04T19:57:00Z">
        <w:r w:rsidR="002862BF" w:rsidRPr="0099683E">
          <w:rPr>
            <w:highlight w:val="yellow"/>
            <w:rPrChange w:id="1472" w:author="Carl Ollvik Aasa" w:date="2021-08-05T14:09:00Z">
              <w:rPr/>
            </w:rPrChange>
          </w:rPr>
          <w:t>with a</w:t>
        </w:r>
      </w:ins>
      <w:ins w:id="1473" w:author="Carl Ollvik Aasa" w:date="2021-08-04T19:58:00Z">
        <w:r w:rsidR="00246582" w:rsidRPr="0099683E">
          <w:rPr>
            <w:highlight w:val="yellow"/>
            <w:rPrChange w:id="1474" w:author="Carl Ollvik Aasa" w:date="2021-08-05T14:09:00Z">
              <w:rPr/>
            </w:rPrChange>
          </w:rPr>
          <w:t xml:space="preserve">. False Positives (FP) are spans that the model incorrectly labeled as </w:t>
        </w:r>
        <w:r w:rsidR="00665763" w:rsidRPr="0099683E">
          <w:rPr>
            <w:highlight w:val="yellow"/>
            <w:rPrChange w:id="1475" w:author="Carl Ollvik Aasa" w:date="2021-08-05T14:09:00Z">
              <w:rPr/>
            </w:rPrChange>
          </w:rPr>
          <w:t>either symptom, sign</w:t>
        </w:r>
      </w:ins>
      <w:ins w:id="1476" w:author="Carl Ollvik Aasa" w:date="2021-08-04T19:59:00Z">
        <w:r w:rsidR="00F6612D" w:rsidRPr="0099683E">
          <w:rPr>
            <w:highlight w:val="yellow"/>
            <w:rPrChange w:id="1477" w:author="Carl Ollvik Aasa" w:date="2021-08-05T14:09:00Z">
              <w:rPr/>
            </w:rPrChange>
          </w:rPr>
          <w:t>,</w:t>
        </w:r>
      </w:ins>
      <w:ins w:id="1478" w:author="Carl Ollvik Aasa" w:date="2021-08-04T19:58:00Z">
        <w:r w:rsidR="00665763" w:rsidRPr="0099683E">
          <w:rPr>
            <w:highlight w:val="yellow"/>
            <w:rPrChange w:id="1479" w:author="Carl Ollvik Aasa" w:date="2021-08-05T14:09:00Z">
              <w:rPr/>
            </w:rPrChange>
          </w:rPr>
          <w:t xml:space="preserve"> or negation. </w:t>
        </w:r>
      </w:ins>
      <w:ins w:id="1480" w:author="Carl Ollvik Aasa" w:date="2021-08-04T19:57:00Z">
        <w:r w:rsidR="002862BF" w:rsidRPr="0099683E">
          <w:rPr>
            <w:highlight w:val="yellow"/>
            <w:rPrChange w:id="1481" w:author="Carl Ollvik Aasa" w:date="2021-08-05T14:09:00Z">
              <w:rPr/>
            </w:rPrChange>
          </w:rPr>
          <w:t xml:space="preserve"> </w:t>
        </w:r>
      </w:ins>
      <w:ins w:id="1482" w:author="Carl Ollvik Aasa" w:date="2021-08-04T19:59:00Z">
        <w:r w:rsidR="00F6612D" w:rsidRPr="0099683E">
          <w:rPr>
            <w:highlight w:val="yellow"/>
            <w:rPrChange w:id="1483" w:author="Carl Ollvik Aasa" w:date="2021-08-05T14:09:00Z">
              <w:rPr/>
            </w:rPrChange>
          </w:rPr>
          <w:t xml:space="preserve">False negatives are </w:t>
        </w:r>
        <w:r w:rsidR="00E83C3D" w:rsidRPr="0099683E">
          <w:rPr>
            <w:highlight w:val="yellow"/>
            <w:rPrChange w:id="1484" w:author="Carl Ollvik Aasa" w:date="2021-08-05T14:09:00Z">
              <w:rPr/>
            </w:rPrChange>
          </w:rPr>
          <w:t>…</w:t>
        </w:r>
        <w:r w:rsidR="00E83C3D">
          <w:tab/>
        </w:r>
      </w:ins>
    </w:p>
    <w:p w14:paraId="6319095C" w14:textId="77777777" w:rsidR="00603EB8" w:rsidRDefault="00603EB8" w:rsidP="00D9276A">
      <w:pPr>
        <w:pStyle w:val="Heading2"/>
        <w:rPr>
          <w:ins w:id="1485" w:author="Carl Ollvik" w:date="2021-08-02T18:59:00Z"/>
        </w:rPr>
      </w:pPr>
      <w:ins w:id="1486" w:author="Carl Ollvik" w:date="2021-08-02T18:59:00Z">
        <w:r>
          <w:t>Computational Environment</w:t>
        </w:r>
      </w:ins>
    </w:p>
    <w:p w14:paraId="5288F4FF" w14:textId="5211D6B6" w:rsidR="00603EB8" w:rsidDel="00256429" w:rsidRDefault="00603EB8" w:rsidP="00603EB8">
      <w:pPr>
        <w:pStyle w:val="FirstParagraph"/>
        <w:rPr>
          <w:ins w:id="1487" w:author="Carl Ollvik" w:date="2021-08-02T18:59:00Z"/>
          <w:del w:id="1488" w:author="Carl Ollvik Aasa" w:date="2021-08-03T16:50:00Z"/>
          <w:color w:val="D4D4D4"/>
          <w:lang w:eastAsia="en-GB"/>
        </w:rPr>
      </w:pPr>
      <w:ins w:id="1489" w:author="Carl Ollvik" w:date="2021-08-02T18:59:00Z">
        <w:r w:rsidRPr="00F02A6D">
          <w:rPr>
            <w:lang w:eastAsia="en-GB"/>
          </w:rPr>
          <w:t xml:space="preserve">Computations were performed </w:t>
        </w:r>
        <w:del w:id="1490" w:author="Carl Ollvik Aasa" w:date="2021-08-03T16:47:00Z">
          <w:r w:rsidDel="000654F0">
            <w:rPr>
              <w:lang w:eastAsia="en-GB"/>
            </w:rPr>
            <w:delText>on</w:delText>
          </w:r>
          <w:r w:rsidRPr="00F02A6D" w:rsidDel="000654F0">
            <w:rPr>
              <w:lang w:eastAsia="en-GB"/>
            </w:rPr>
            <w:delText xml:space="preserve"> the Google </w:delText>
          </w:r>
          <w:r w:rsidDel="000654F0">
            <w:rPr>
              <w:lang w:eastAsia="en-GB"/>
            </w:rPr>
            <w:delText>C</w:delText>
          </w:r>
          <w:r w:rsidRPr="00F02A6D" w:rsidDel="000654F0">
            <w:rPr>
              <w:lang w:eastAsia="en-GB"/>
            </w:rPr>
            <w:delText>olab</w:delText>
          </w:r>
          <w:r w:rsidDel="000654F0">
            <w:rPr>
              <w:lang w:eastAsia="en-GB"/>
            </w:rPr>
            <w:delText>oratory</w:delText>
          </w:r>
          <w:r w:rsidRPr="00F02A6D" w:rsidDel="000654F0">
            <w:rPr>
              <w:lang w:eastAsia="en-GB"/>
            </w:rPr>
            <w:delText xml:space="preserve"> platform</w:delText>
          </w:r>
          <w:r w:rsidRPr="00C3346E" w:rsidDel="000654F0">
            <w:rPr>
              <w:rStyle w:val="FootnoteReference"/>
            </w:rPr>
            <w:footnoteReference w:id="9"/>
          </w:r>
          <w:r w:rsidRPr="00F02A6D" w:rsidDel="000654F0">
            <w:rPr>
              <w:lang w:eastAsia="en-GB"/>
            </w:rPr>
            <w:delText xml:space="preserve"> </w:delText>
          </w:r>
          <w:r w:rsidDel="000654F0">
            <w:rPr>
              <w:lang w:eastAsia="en-GB"/>
            </w:rPr>
            <w:delText xml:space="preserve">using GPU hardware acceleration and </w:delText>
          </w:r>
        </w:del>
      </w:ins>
      <w:ins w:id="1495" w:author="Carl Ollvik Aasa" w:date="2021-08-03T16:47:00Z">
        <w:r w:rsidR="000654F0">
          <w:rPr>
            <w:lang w:eastAsia="en-GB"/>
          </w:rPr>
          <w:t xml:space="preserve">using </w:t>
        </w:r>
      </w:ins>
      <w:ins w:id="1496" w:author="Carl Ollvik" w:date="2021-08-02T18:59:00Z">
        <w:r>
          <w:rPr>
            <w:lang w:eastAsia="en-GB"/>
          </w:rPr>
          <w:t xml:space="preserve">python </w:t>
        </w:r>
        <w:del w:id="1497" w:author="Carl Ollvik Aasa" w:date="2021-08-03T16:50:00Z">
          <w:r w:rsidDel="001E5DF4">
            <w:rPr>
              <w:lang w:eastAsia="en-GB"/>
            </w:rPr>
            <w:delText xml:space="preserve">(version </w:delText>
          </w:r>
        </w:del>
        <w:r>
          <w:rPr>
            <w:lang w:eastAsia="en-GB"/>
          </w:rPr>
          <w:t>3.</w:t>
        </w:r>
      </w:ins>
      <w:ins w:id="1498" w:author="Carl Ollvik Aasa" w:date="2021-08-03T16:48:00Z">
        <w:r w:rsidR="00993E80">
          <w:rPr>
            <w:lang w:eastAsia="en-GB"/>
          </w:rPr>
          <w:t>8</w:t>
        </w:r>
      </w:ins>
      <w:ins w:id="1499" w:author="Carl Ollvik" w:date="2021-08-02T18:59:00Z">
        <w:del w:id="1500" w:author="Carl Ollvik Aasa" w:date="2021-08-03T16:48:00Z">
          <w:r w:rsidDel="00993E80">
            <w:rPr>
              <w:lang w:eastAsia="en-GB"/>
            </w:rPr>
            <w:delText>6</w:delText>
          </w:r>
        </w:del>
        <w:r>
          <w:rPr>
            <w:lang w:eastAsia="en-GB"/>
          </w:rPr>
          <w:t>.</w:t>
        </w:r>
        <w:del w:id="1501" w:author="Carl Ollvik Aasa" w:date="2021-08-03T16:48:00Z">
          <w:r w:rsidDel="00993E80">
            <w:rPr>
              <w:lang w:eastAsia="en-GB"/>
            </w:rPr>
            <w:delText>2</w:delText>
          </w:r>
        </w:del>
      </w:ins>
      <w:ins w:id="1502" w:author="Carl Ollvik Aasa" w:date="2021-08-03T16:48:00Z">
        <w:r w:rsidR="00993E80">
          <w:rPr>
            <w:lang w:eastAsia="en-GB"/>
          </w:rPr>
          <w:t>5</w:t>
        </w:r>
      </w:ins>
      <w:ins w:id="1503" w:author="Carl Ollvik" w:date="2021-08-02T18:59:00Z">
        <w:r w:rsidRPr="003C1197">
          <w:rPr>
            <w:lang w:eastAsia="en-GB"/>
          </w:rPr>
          <w:t>.</w:t>
        </w:r>
        <w:del w:id="1504" w:author="Carl Ollvik Aasa" w:date="2021-08-03T16:50:00Z">
          <w:r w:rsidRPr="003C1197" w:rsidDel="001E5DF4">
            <w:rPr>
              <w:lang w:eastAsia="en-GB"/>
            </w:rPr>
            <w:delText>)</w:delText>
          </w:r>
        </w:del>
      </w:ins>
      <w:ins w:id="1505" w:author="Carl Ollvik Aasa" w:date="2021-08-03T16:48:00Z">
        <w:r w:rsidR="005719DB" w:rsidRPr="003C1197" w:rsidDel="00993E80">
          <w:rPr>
            <w:lang w:eastAsia="en-GB"/>
            <w:rPrChange w:id="1506" w:author="Carl Ollvik Aasa" w:date="2021-08-03T16:48:00Z">
              <w:rPr>
                <w:highlight w:val="yellow"/>
                <w:lang w:eastAsia="en-GB"/>
              </w:rPr>
            </w:rPrChange>
          </w:rPr>
          <w:t xml:space="preserve"> </w:t>
        </w:r>
        <w:r w:rsidR="005719DB" w:rsidRPr="003C1197">
          <w:rPr>
            <w:lang w:eastAsia="en-GB"/>
            <w:rPrChange w:id="1507" w:author="Carl Ollvik Aasa" w:date="2021-08-03T16:48:00Z">
              <w:rPr>
                <w:highlight w:val="yellow"/>
                <w:lang w:eastAsia="en-GB"/>
              </w:rPr>
            </w:rPrChange>
          </w:rPr>
          <w:t>and bash scripting</w:t>
        </w:r>
        <w:r w:rsidR="003C1197">
          <w:rPr>
            <w:lang w:eastAsia="en-GB"/>
          </w:rPr>
          <w:t xml:space="preserve"> on WSL2 </w:t>
        </w:r>
      </w:ins>
      <w:ins w:id="1508" w:author="Carl Ollvik Aasa" w:date="2021-08-03T16:49:00Z">
        <w:r w:rsidR="003C1197">
          <w:rPr>
            <w:lang w:eastAsia="en-GB"/>
          </w:rPr>
          <w:t>running</w:t>
        </w:r>
        <w:r w:rsidR="00A51DD4">
          <w:rPr>
            <w:lang w:eastAsia="en-GB"/>
          </w:rPr>
          <w:t xml:space="preserve"> ubuntu 20.</w:t>
        </w:r>
      </w:ins>
      <w:ins w:id="1509" w:author="Carl Ollvik Aasa" w:date="2021-08-03T16:50:00Z">
        <w:r w:rsidR="00A51DD4">
          <w:rPr>
            <w:lang w:eastAsia="en-GB"/>
          </w:rPr>
          <w:t>04.</w:t>
        </w:r>
        <w:r w:rsidR="00256429">
          <w:rPr>
            <w:lang w:eastAsia="en-GB"/>
          </w:rPr>
          <w:t xml:space="preserve"> </w:t>
        </w:r>
      </w:ins>
      <w:ins w:id="1510" w:author="Carl Ollvik" w:date="2021-08-02T18:59:00Z">
        <w:del w:id="1511" w:author="Carl Ollvik Aasa" w:date="2021-08-03T16:48:00Z">
          <w:r w:rsidRPr="005719DB" w:rsidDel="00993E80">
            <w:rPr>
              <w:highlight w:val="yellow"/>
              <w:lang w:eastAsia="en-GB"/>
              <w:rPrChange w:id="1512" w:author="Carl Ollvik Aasa" w:date="2021-08-03T16:48:00Z">
                <w:rPr>
                  <w:lang w:eastAsia="en-GB"/>
                </w:rPr>
              </w:rPrChange>
            </w:rPr>
            <w:delText>.</w:delText>
          </w:r>
        </w:del>
      </w:ins>
    </w:p>
    <w:p w14:paraId="6B2BCE06" w14:textId="77777777" w:rsidR="00603EB8" w:rsidRDefault="00603EB8">
      <w:pPr>
        <w:pStyle w:val="FirstParagraph"/>
        <w:rPr>
          <w:ins w:id="1513" w:author="Carl Ollvik" w:date="2021-08-02T18:59:00Z"/>
        </w:rPr>
        <w:pPrChange w:id="1514" w:author="Carl Ollvik Aasa" w:date="2021-08-03T16:50:00Z">
          <w:pPr>
            <w:pStyle w:val="BodyText"/>
          </w:pPr>
        </w:pPrChange>
      </w:pPr>
      <w:ins w:id="1515" w:author="Carl Ollvik" w:date="2021-08-02T18:59:00Z">
        <w:r>
          <w:t xml:space="preserve">INCEpTION was run locally on windows 10 and as a docker container in WSL2 for Windows 10 using MySQL as database backend.   </w:t>
        </w:r>
      </w:ins>
    </w:p>
    <w:p w14:paraId="0A8BB1E5" w14:textId="77777777" w:rsidR="00603EB8" w:rsidRPr="000636D8" w:rsidDel="00603EB8" w:rsidRDefault="00603EB8" w:rsidP="00D9276A">
      <w:pPr>
        <w:pStyle w:val="Heading2"/>
        <w:rPr>
          <w:ins w:id="1516" w:author="Carl Ollvik" w:date="2021-08-02T18:59:00Z"/>
          <w:del w:id="1517" w:author="Carl Ollvik" w:date="2021-08-02T18:59:00Z"/>
          <w:noProof/>
        </w:rPr>
      </w:pPr>
      <w:ins w:id="1518" w:author="Carl Ollvik" w:date="2021-08-02T18:59:00Z">
        <w:del w:id="1519" w:author="Carl Ollvik" w:date="2021-08-02T18:59:00Z">
          <w:r w:rsidRPr="00473175" w:rsidDel="00603EB8">
            <w:delText>NegEx</w:delText>
          </w:r>
        </w:del>
      </w:ins>
    </w:p>
    <w:p w14:paraId="2C345F75" w14:textId="77777777" w:rsidR="00603EB8" w:rsidDel="00603EB8" w:rsidRDefault="00603EB8">
      <w:pPr>
        <w:pStyle w:val="Heading2"/>
        <w:rPr>
          <w:ins w:id="1520" w:author="Carl Ollvik" w:date="2021-08-02T18:59:00Z"/>
          <w:del w:id="1521" w:author="Carl Ollvik" w:date="2021-08-02T18:59:00Z"/>
          <w:lang w:eastAsia="en-GB"/>
        </w:rPr>
        <w:pPrChange w:id="1522" w:author="Carl Ollvik Aasa" w:date="2021-08-05T14:24:00Z">
          <w:pPr>
            <w:pStyle w:val="FirstParagraph"/>
          </w:pPr>
        </w:pPrChange>
      </w:pPr>
      <w:commentRangeStart w:id="1523"/>
      <w:ins w:id="1524" w:author="Carl Ollvik" w:date="2021-08-02T18:59:00Z">
        <w:del w:id="1525" w:author="Carl Ollvik" w:date="2021-08-02T18:59:00Z">
          <w:r w:rsidDel="00603EB8">
            <w:rPr>
              <w:lang w:eastAsia="en-GB"/>
            </w:rPr>
            <w:delText xml:space="preserve">For NER of negation terms a Swedish version of NegEx, a rule-and dictionary-based algorithm, was added to the pipeline </w:delText>
          </w:r>
          <w:r w:rsidRPr="004A13A7" w:rsidDel="00603EB8">
            <w:rPr>
              <w:rStyle w:val="ReferenceChar"/>
              <w:b/>
              <w:kern w:val="24"/>
            </w:rPr>
            <w:fldChar w:fldCharType="begin"/>
          </w:r>
          <w:r w:rsidDel="00603EB8">
            <w:rPr>
              <w:rStyle w:val="ReferenceChar"/>
              <w:rFonts w:eastAsia="AdvGulliv-R"/>
            </w:rPr>
            <w:delInstrText xml:space="preserve"> ADDIN ZOTERO_ITEM CSL_CITATION {"citationID":"CjmQsWLn","properties":{"formattedCitation":"(7)","plainCitation":"(7)","noteIndex":0},"citationItems":[{"id":211,"uris":["http://zotero.org/users/7999176/items/LE794EXU"],"uri":["http://zotero.org/users/7999176/items/LE794EXU"],"itemData":{"id":211,"type":"article-journal","abstract":"Most methods for negation detection in clinical text have been developed for English text, and there is a need for evaluating the feasibility of adapting these methods to other languages. A Swedish adaption of the English rule-based negation detection system NegEx, which detects negations through the use of trigger phrases, was therefore evaluated.","container-title":"Journal of Biomedical Semantics","DOI":"10/cj6tfs","ISSN":"2041-1480","issue":"3","journalAbbreviation":"Journal of Biomedical Semantics","page":"S3","source":"BioMed Central","title":"Negation detection in Swedish clinical text: An adaption of NegEx to Swedish","title-short":"Negation detection in Swedish clinical text","volume":"2","author":[{"family":"Skeppstedt","given":"Maria"}],"issued":{"date-parts":[["2011",7,14]]}}}],"schema":"https://github.com/citation-style-language/schema/raw/master/csl-citation.json"} </w:delInstrText>
          </w:r>
          <w:r w:rsidRPr="004A13A7" w:rsidDel="00603EB8">
            <w:rPr>
              <w:rStyle w:val="ReferenceChar"/>
              <w:b/>
              <w:kern w:val="24"/>
            </w:rPr>
            <w:fldChar w:fldCharType="separate"/>
          </w:r>
          <w:r w:rsidRPr="001F1A8D" w:rsidDel="00603EB8">
            <w:delText>(7)</w:delText>
          </w:r>
          <w:r w:rsidRPr="004A13A7" w:rsidDel="00603EB8">
            <w:rPr>
              <w:rStyle w:val="ReferenceChar"/>
              <w:rFonts w:eastAsia="AdvGulliv-R"/>
              <w:b/>
              <w:kern w:val="24"/>
            </w:rPr>
            <w:fldChar w:fldCharType="end"/>
          </w:r>
          <w:r w:rsidDel="00603EB8">
            <w:rPr>
              <w:lang w:eastAsia="en-GB"/>
            </w:rPr>
            <w:delText xml:space="preserve">. </w:delText>
          </w:r>
          <w:commentRangeEnd w:id="1523"/>
          <w:r w:rsidDel="00603EB8">
            <w:rPr>
              <w:rStyle w:val="CommentReference"/>
              <w:rFonts w:ascii="Calibri" w:eastAsia="Calibri" w:hAnsi="Calibri"/>
            </w:rPr>
            <w:commentReference w:id="1523"/>
          </w:r>
          <w:r w:rsidDel="00603EB8">
            <w:rPr>
              <w:lang w:eastAsia="en-GB"/>
            </w:rPr>
            <w:delText>The previously published list of negation terms was expanded to adapt it for use in patient journals with assistance from two project members with medical expertise (APH1 and a senior biomedical researcher).</w:delText>
          </w:r>
        </w:del>
      </w:ins>
    </w:p>
    <w:p w14:paraId="703EC6FF" w14:textId="77777777" w:rsidR="00603EB8" w:rsidRPr="001266DE" w:rsidDel="007D2C6B" w:rsidRDefault="00603EB8">
      <w:pPr>
        <w:pStyle w:val="Heading2"/>
        <w:rPr>
          <w:ins w:id="1526" w:author="Carl Ollvik" w:date="2021-08-02T18:59:00Z"/>
          <w:del w:id="1527" w:author="Carl Ollvik" w:date="2021-08-02T18:58:00Z"/>
        </w:rPr>
        <w:pPrChange w:id="1528" w:author="Carl Ollvik Aasa" w:date="2021-08-05T14:24:00Z">
          <w:pPr>
            <w:pStyle w:val="Heading3"/>
          </w:pPr>
        </w:pPrChange>
      </w:pPr>
      <w:ins w:id="1529" w:author="Carl Ollvik" w:date="2021-08-02T18:59:00Z">
        <w:del w:id="1530" w:author="Carl Ollvik" w:date="2021-08-02T18:58:00Z">
          <w:r w:rsidDel="007D2C6B">
            <w:delText>SpaCy and Swedish transformer model</w:delText>
          </w:r>
        </w:del>
      </w:ins>
    </w:p>
    <w:p w14:paraId="74B4009D" w14:textId="33650705" w:rsidR="000E5527" w:rsidRDefault="00603EB8">
      <w:pPr>
        <w:pStyle w:val="Heading2"/>
        <w:pPrChange w:id="1531" w:author="Carl Ollvik Aasa" w:date="2021-08-05T14:24:00Z">
          <w:pPr>
            <w:pStyle w:val="Heading1"/>
          </w:pPr>
        </w:pPrChange>
      </w:pPr>
      <w:ins w:id="1532" w:author="Carl Ollvik" w:date="2021-08-02T18:59:00Z">
        <w:del w:id="1533" w:author="Carl Ollvik" w:date="2021-08-02T18:58:00Z">
          <w:r w:rsidRPr="000A2129" w:rsidDel="007D2C6B">
            <w:delText xml:space="preserve">The NLP </w:delText>
          </w:r>
          <w:commentRangeStart w:id="1534"/>
          <w:r w:rsidRPr="000A2129" w:rsidDel="007D2C6B">
            <w:delText xml:space="preserve">pipeline </w:delText>
          </w:r>
          <w:commentRangeEnd w:id="1534"/>
          <w:r w:rsidDel="007D2C6B">
            <w:rPr>
              <w:rStyle w:val="CommentReference"/>
              <w:rFonts w:ascii="Calibri" w:eastAsia="Calibri" w:hAnsi="Calibri"/>
            </w:rPr>
            <w:commentReference w:id="1534"/>
          </w:r>
          <w:r w:rsidRPr="00692B2D" w:rsidDel="007D2C6B">
            <w:delText>was built using the spaCy</w:delText>
          </w:r>
          <w:r w:rsidDel="007D2C6B">
            <w:delText>spaCy</w:delText>
          </w:r>
          <w:r w:rsidRPr="00C3346E" w:rsidDel="007D2C6B">
            <w:rPr>
              <w:rStyle w:val="FootnoteReference"/>
            </w:rPr>
            <w:footnoteReference w:id="10"/>
          </w:r>
          <w:r w:rsidRPr="00692B2D" w:rsidDel="007D2C6B">
            <w:delText xml:space="preserve"> library [version: 3.0.6 ]. A pretrained transformer-based model </w:delText>
          </w:r>
          <w:r w:rsidDel="007D2C6B">
            <w:delText>for Swedish [sv_pipeline-0.0.0]</w:delText>
          </w:r>
          <w:r w:rsidRPr="00C3346E" w:rsidDel="007D2C6B">
            <w:rPr>
              <w:rStyle w:val="FootnoteReference"/>
            </w:rPr>
            <w:footnoteReference w:id="11"/>
          </w:r>
          <w:r w:rsidDel="007D2C6B">
            <w:delText xml:space="preserve"> </w:delText>
          </w:r>
          <w:r w:rsidRPr="00692B2D" w:rsidDel="007D2C6B">
            <w:delText>from The</w:delText>
          </w:r>
          <w:r w:rsidDel="007D2C6B">
            <w:delText xml:space="preserve"> </w:delText>
          </w:r>
          <w:r w:rsidRPr="00692B2D" w:rsidDel="007D2C6B">
            <w:delText xml:space="preserve"> National Library of Sweden (</w:delText>
          </w:r>
          <w:r w:rsidRPr="00692B2D" w:rsidDel="007D2C6B">
            <w:rPr>
              <w:color w:val="000000" w:themeColor="text1"/>
            </w:rPr>
            <w:fldChar w:fldCharType="begin"/>
          </w:r>
          <w:r w:rsidRPr="00692B2D" w:rsidDel="007D2C6B">
            <w:delInstrText xml:space="preserve"> HYPERLINK "https://github.com/Kungbib/swedish-spacy" </w:delInstrText>
          </w:r>
          <w:r w:rsidRPr="00692B2D" w:rsidDel="007D2C6B">
            <w:rPr>
              <w:color w:val="000000" w:themeColor="text1"/>
            </w:rPr>
            <w:fldChar w:fldCharType="separate"/>
          </w:r>
          <w:r w:rsidRPr="00692B2D" w:rsidDel="007D2C6B">
            <w:rPr>
              <w:rStyle w:val="Hyperlink"/>
              <w:color w:val="auto"/>
              <w:u w:val="none"/>
            </w:rPr>
            <w:delText>https://github.com/Kungbib/swedish-spacy</w:delText>
          </w:r>
          <w:r w:rsidRPr="00692B2D" w:rsidDel="007D2C6B">
            <w:rPr>
              <w:rStyle w:val="Hyperlink"/>
              <w:color w:val="auto"/>
              <w:u w:val="none"/>
            </w:rPr>
            <w:fldChar w:fldCharType="end"/>
          </w:r>
          <w:r w:rsidRPr="00692B2D" w:rsidDel="007D2C6B">
            <w:delText>) was used as base to add tokenization (splitting</w:delText>
          </w:r>
          <w:r w:rsidDel="007D2C6B">
            <w:delText xml:space="preserve"> of</w:delText>
          </w:r>
          <w:r w:rsidRPr="00692B2D" w:rsidDel="007D2C6B">
            <w:delText xml:space="preserve"> texts</w:delText>
          </w:r>
          <w:r w:rsidRPr="000A2129" w:rsidDel="007D2C6B">
            <w:delText xml:space="preserve"> into individual terms), dependency parsing, lemmatization, part-of-speech tagging and named entity recognition for time modifiers, organizations and metric terms for Swedish text. </w:delText>
          </w:r>
        </w:del>
      </w:ins>
      <w:r w:rsidR="000E5527">
        <w:t>Ethical Considerations</w:t>
      </w:r>
      <w:bookmarkEnd w:id="1461"/>
    </w:p>
    <w:p w14:paraId="0B8CECBB" w14:textId="3640C0D7" w:rsidR="005B51FD" w:rsidRPr="005B51FD" w:rsidRDefault="005B51FD" w:rsidP="000E2C64">
      <w:pPr>
        <w:pStyle w:val="FirstParagraph"/>
      </w:pPr>
      <w:r w:rsidRPr="005B51FD">
        <w:t xml:space="preserve">In this stage of development, the immediate ethical issues are minimal, as all the chart information used is fictional. However, the intention is to deploy these techniques and models on real patient data (ethics permission for this has already been granted). It is important to consider proper data management to protect highly sensitive patient information. </w:t>
      </w:r>
      <w:commentRangeStart w:id="1541"/>
      <w:r w:rsidRPr="005B51FD">
        <w:t xml:space="preserve">NLP models </w:t>
      </w:r>
      <w:del w:id="1542" w:author="Carl Ollvik Aasa" w:date="2021-08-03T21:59:00Z">
        <w:r w:rsidRPr="005B51FD" w:rsidDel="00770FDA">
          <w:delText xml:space="preserve">are extremely powerful and </w:delText>
        </w:r>
      </w:del>
      <w:r w:rsidRPr="005B51FD">
        <w:t xml:space="preserve">can </w:t>
      </w:r>
      <w:ins w:id="1543" w:author="Carl Ollvik Aasa" w:date="2021-08-03T22:00:00Z">
        <w:r w:rsidR="00770FDA">
          <w:t xml:space="preserve">easily </w:t>
        </w:r>
      </w:ins>
      <w:r w:rsidRPr="005B51FD">
        <w:t xml:space="preserve">be scaled to </w:t>
      </w:r>
      <w:del w:id="1544" w:author="Carl Ollvik Aasa" w:date="2021-08-03T22:00:00Z">
        <w:r w:rsidRPr="005B51FD" w:rsidDel="00770FDA">
          <w:delText xml:space="preserve">almost </w:delText>
        </w:r>
        <w:commentRangeStart w:id="1545"/>
        <w:r w:rsidRPr="005B51FD" w:rsidDel="00770FDA">
          <w:delText>unimaginable</w:delText>
        </w:r>
      </w:del>
      <w:ins w:id="1546" w:author="Carl Ollvik Aasa" w:date="2021-08-03T22:00:00Z">
        <w:r w:rsidR="00770FDA">
          <w:t>great</w:t>
        </w:r>
      </w:ins>
      <w:r w:rsidRPr="005B51FD">
        <w:t xml:space="preserve"> </w:t>
      </w:r>
      <w:commentRangeEnd w:id="1545"/>
      <w:r w:rsidR="00D15F0B">
        <w:rPr>
          <w:rStyle w:val="CommentReference"/>
          <w:rFonts w:ascii="Calibri" w:eastAsia="Calibri" w:hAnsi="Calibri"/>
          <w:color w:val="auto"/>
          <w:spacing w:val="0"/>
          <w:kern w:val="0"/>
          <w:lang w:val="en-GB"/>
        </w:rPr>
        <w:commentReference w:id="1545"/>
      </w:r>
      <w:r w:rsidRPr="005B51FD">
        <w:t>proportions given the right hardware</w:t>
      </w:r>
      <w:ins w:id="1547" w:author="Carl Ollvik Aasa" w:date="2021-08-03T22:00:00Z">
        <w:r w:rsidR="00770FDA">
          <w:t xml:space="preserve"> and therefore the consequences </w:t>
        </w:r>
        <w:r w:rsidR="006934C9">
          <w:t>are large</w:t>
        </w:r>
      </w:ins>
      <w:r w:rsidRPr="005B51FD">
        <w:t xml:space="preserve">. </w:t>
      </w:r>
      <w:commentRangeEnd w:id="1541"/>
      <w:r w:rsidR="00CD2C1D">
        <w:rPr>
          <w:rStyle w:val="CommentReference"/>
          <w:rFonts w:ascii="Calibri" w:eastAsia="Calibri" w:hAnsi="Calibri"/>
          <w:color w:val="auto"/>
          <w:spacing w:val="0"/>
          <w:kern w:val="0"/>
          <w:lang w:val="en-GB"/>
        </w:rPr>
        <w:commentReference w:id="1541"/>
      </w:r>
      <w:commentRangeStart w:id="1548"/>
      <w:commentRangeEnd w:id="1548"/>
      <w:r w:rsidR="00D15F0B">
        <w:rPr>
          <w:rStyle w:val="CommentReference"/>
          <w:rFonts w:ascii="Calibri" w:eastAsia="Calibri" w:hAnsi="Calibri"/>
          <w:color w:val="auto"/>
          <w:spacing w:val="0"/>
          <w:kern w:val="0"/>
          <w:lang w:val="en-GB"/>
        </w:rPr>
        <w:commentReference w:id="1548"/>
      </w:r>
      <w:r w:rsidRPr="005B51FD">
        <w:t>Reliable d</w:t>
      </w:r>
      <w:del w:id="1549" w:author="Carl Ollvik Aasa" w:date="2021-06-02T14:22:00Z">
        <w:r w:rsidRPr="005B51FD" w:rsidDel="00224812">
          <w:delText>d</w:delText>
        </w:r>
      </w:del>
      <w:r w:rsidRPr="005B51FD">
        <w:t>e</w:t>
      </w:r>
      <w:r w:rsidR="00BD48F9">
        <w:t>-</w:t>
      </w:r>
      <w:r w:rsidRPr="005B51FD">
        <w:t>identification is needed for many applications of these models</w:t>
      </w:r>
      <w:ins w:id="1550" w:author="Carl Ollvik Aasa" w:date="2021-08-05T14:10:00Z">
        <w:r w:rsidR="0024694C">
          <w:t xml:space="preserve">, as models could be used for profiling, </w:t>
        </w:r>
      </w:ins>
      <w:proofErr w:type="gramStart"/>
      <w:ins w:id="1551" w:author="Carl Ollvik Aasa" w:date="2021-08-05T14:11:00Z">
        <w:r w:rsidR="00873248">
          <w:t>e.g.</w:t>
        </w:r>
        <w:proofErr w:type="gramEnd"/>
        <w:r w:rsidR="00873248">
          <w:t xml:space="preserve"> for sexual orientation, or by insurance companies for life</w:t>
        </w:r>
        <w:r w:rsidR="00465E20">
          <w:t>. It’s important to only use the necessary data</w:t>
        </w:r>
      </w:ins>
      <w:ins w:id="1552" w:author="Carl Ollvik Aasa" w:date="2021-08-05T14:12:00Z">
        <w:r w:rsidR="00157A97">
          <w:t xml:space="preserve">, such as only the data under </w:t>
        </w:r>
        <w:r w:rsidR="00B04BC8">
          <w:t xml:space="preserve">a specific header, </w:t>
        </w:r>
        <w:proofErr w:type="gramStart"/>
        <w:r w:rsidR="00B04BC8">
          <w:t>e.g.</w:t>
        </w:r>
        <w:proofErr w:type="gramEnd"/>
        <w:r w:rsidR="00B04BC8">
          <w:t xml:space="preserve"> “</w:t>
        </w:r>
      </w:ins>
      <w:ins w:id="1553" w:author="Carl Ollvik Aasa" w:date="2021-08-05T14:13:00Z">
        <w:r w:rsidR="00B04BC8">
          <w:t xml:space="preserve">anamnesis” </w:t>
        </w:r>
      </w:ins>
      <w:ins w:id="1554" w:author="Carl Ollvik Aasa" w:date="2021-08-05T14:12:00Z">
        <w:r w:rsidR="00465E20">
          <w:t xml:space="preserve">and to carefully consider </w:t>
        </w:r>
      </w:ins>
      <w:ins w:id="1555" w:author="Carl Ollvik Aasa" w:date="2021-08-05T14:13:00Z">
        <w:r w:rsidR="00B04BC8">
          <w:t xml:space="preserve">who can access </w:t>
        </w:r>
        <w:r w:rsidR="003B13A5">
          <w:t xml:space="preserve">raw </w:t>
        </w:r>
        <w:r w:rsidR="00B04BC8">
          <w:t>results</w:t>
        </w:r>
        <w:r w:rsidR="003B13A5">
          <w:t xml:space="preserve"> or processed data.</w:t>
        </w:r>
      </w:ins>
      <w:del w:id="1556" w:author="Carl Ollvik Aasa" w:date="2021-08-05T14:10:00Z">
        <w:r w:rsidRPr="005B51FD" w:rsidDel="0024694C">
          <w:delText xml:space="preserve">. </w:delText>
        </w:r>
      </w:del>
      <w:del w:id="1557" w:author="Carl Ollvik Aasa" w:date="2021-08-05T14:13:00Z">
        <w:r w:rsidRPr="005B51FD" w:rsidDel="003B13A5">
          <w:delText xml:space="preserve"> </w:delText>
        </w:r>
      </w:del>
    </w:p>
    <w:p w14:paraId="325C248B" w14:textId="14961B84" w:rsidR="005B51FD" w:rsidRPr="000F6496" w:rsidRDefault="005B51FD" w:rsidP="000E2C64">
      <w:pPr>
        <w:pStyle w:val="BodyText"/>
        <w:rPr>
          <w:lang w:val="en-GB"/>
        </w:rPr>
      </w:pPr>
      <w:commentRangeStart w:id="1558"/>
      <w:r w:rsidRPr="005B51FD">
        <w:t xml:space="preserve">Another issue concerns the bias of the model. Training on real world data will reflect real word inequalities, such as different care for different patient groups or the assignment of lower risk to a patient group which is merely underdiagnosed because of bias. </w:t>
      </w:r>
      <w:commentRangeEnd w:id="1558"/>
      <w:r w:rsidR="00E715B7">
        <w:rPr>
          <w:rStyle w:val="CommentReference"/>
          <w:rFonts w:ascii="Calibri" w:eastAsia="Calibri" w:hAnsi="Calibri"/>
          <w:color w:val="auto"/>
          <w:spacing w:val="0"/>
          <w:kern w:val="0"/>
          <w:lang w:val="en-GB"/>
        </w:rPr>
        <w:commentReference w:id="1558"/>
      </w:r>
      <w:r w:rsidRPr="005B51FD">
        <w:t>Defining inclusion/exclusion-criteria for data collection is of major importance to avoid these problems. This is of course a problem in the creation of gold-standard corpora as well were annotators bias and idiosyncrasies will affect the labelling.</w:t>
      </w:r>
      <w:del w:id="1559" w:author="Carl Ollvik Aasa" w:date="2021-08-05T14:14:00Z">
        <w:r w:rsidRPr="005B51FD" w:rsidDel="00386B24">
          <w:delText xml:space="preserve"> </w:delText>
        </w:r>
        <w:commentRangeStart w:id="1560"/>
        <w:r w:rsidRPr="005B51FD" w:rsidDel="00386B24">
          <w:delText>Rigorous statistical analysis</w:delText>
        </w:r>
        <w:commentRangeEnd w:id="1560"/>
        <w:r w:rsidR="00E715B7" w:rsidDel="00386B24">
          <w:rPr>
            <w:rStyle w:val="CommentReference"/>
            <w:rFonts w:ascii="Calibri" w:eastAsia="Calibri" w:hAnsi="Calibri"/>
            <w:color w:val="auto"/>
            <w:spacing w:val="0"/>
            <w:kern w:val="0"/>
            <w:lang w:val="en-GB"/>
          </w:rPr>
          <w:commentReference w:id="1560"/>
        </w:r>
        <w:r w:rsidRPr="005B51FD" w:rsidDel="00386B24">
          <w:delText xml:space="preserve">, </w:delText>
        </w:r>
      </w:del>
      <w:ins w:id="1561" w:author="Carl Ollvik Aasa" w:date="2021-08-05T14:14:00Z">
        <w:r w:rsidR="00386B24">
          <w:t xml:space="preserve"> Standards for </w:t>
        </w:r>
      </w:ins>
      <w:r w:rsidRPr="005B51FD">
        <w:t>comparing the labels of different annotators, as well a thorough and transparent guidelines must be implemented</w:t>
      </w:r>
      <w:ins w:id="1562" w:author="Carl Ollvik Aasa" w:date="2021-08-05T14:14:00Z">
        <w:r w:rsidR="00386B24">
          <w:t xml:space="preserve"> and </w:t>
        </w:r>
        <w:r w:rsidR="00145913">
          <w:t>presented</w:t>
        </w:r>
      </w:ins>
      <w:r w:rsidRPr="005B51FD">
        <w:t xml:space="preserve">.  </w:t>
      </w:r>
    </w:p>
    <w:p w14:paraId="534E2318" w14:textId="27438942" w:rsidR="003E6C59" w:rsidRPr="003E6C59" w:rsidRDefault="00A670A8" w:rsidP="000E2C64">
      <w:pPr>
        <w:pStyle w:val="BodyText"/>
      </w:pPr>
      <w:ins w:id="1563" w:author="Carl Ollvik Aasa" w:date="2021-08-05T14:15:00Z">
        <w:r>
          <w:t>In summary t</w:t>
        </w:r>
      </w:ins>
      <w:commentRangeStart w:id="1564"/>
      <w:del w:id="1565" w:author="Carl Ollvik Aasa" w:date="2021-08-05T14:15:00Z">
        <w:r w:rsidR="005B51FD" w:rsidRPr="005B51FD" w:rsidDel="00A670A8">
          <w:delText>T</w:delText>
        </w:r>
      </w:del>
      <w:r w:rsidR="005B51FD" w:rsidRPr="005B51FD">
        <w:t xml:space="preserve">he </w:t>
      </w:r>
      <w:ins w:id="1566" w:author="Carl Ollvik Aasa" w:date="2021-08-05T14:16:00Z">
        <w:r w:rsidR="00867B2F">
          <w:t>NLP has the potential to improve healthcare</w:t>
        </w:r>
      </w:ins>
      <w:del w:id="1567" w:author="Carl Ollvik Aasa" w:date="2021-08-05T14:16:00Z">
        <w:r w:rsidR="005B51FD" w:rsidRPr="005B51FD" w:rsidDel="00867B2F">
          <w:delText>ability</w:delText>
        </w:r>
      </w:del>
      <w:del w:id="1568" w:author="Carl Ollvik Aasa" w:date="2021-08-03T21:58:00Z">
        <w:r w:rsidR="005B51FD" w:rsidRPr="005B51FD" w:rsidDel="00855F5E">
          <w:delText xml:space="preserve"> to survey large patient groups effectively</w:delText>
        </w:r>
      </w:del>
      <w:del w:id="1569" w:author="Carl Ollvik Aasa" w:date="2021-08-03T21:59:00Z">
        <w:r w:rsidR="005B51FD" w:rsidRPr="005B51FD" w:rsidDel="00B40A6D">
          <w:delText xml:space="preserve">, passively, and continuously for signs of health problems could </w:delText>
        </w:r>
      </w:del>
      <w:del w:id="1570" w:author="Carl Ollvik Aasa" w:date="2021-08-05T14:16:00Z">
        <w:r w:rsidR="005B51FD" w:rsidRPr="005B51FD" w:rsidDel="00867B2F">
          <w:delText xml:space="preserve">save </w:delText>
        </w:r>
      </w:del>
      <w:del w:id="1571" w:author="Carl Ollvik Aasa" w:date="2021-08-03T22:01:00Z">
        <w:r w:rsidR="005B51FD" w:rsidRPr="005B51FD" w:rsidDel="009465EF">
          <w:delText xml:space="preserve">countless </w:delText>
        </w:r>
      </w:del>
      <w:del w:id="1572" w:author="Carl Ollvik Aasa" w:date="2021-08-05T14:16:00Z">
        <w:r w:rsidR="005B51FD" w:rsidRPr="005B51FD" w:rsidDel="00867B2F">
          <w:delText>lives and prevent much suffering</w:delText>
        </w:r>
      </w:del>
      <w:del w:id="1573" w:author="Carl Ollvik Aasa" w:date="2021-08-03T22:01:00Z">
        <w:r w:rsidR="005B51FD" w:rsidRPr="005B51FD" w:rsidDel="009465EF">
          <w:delText>.</w:delText>
        </w:r>
      </w:del>
      <w:del w:id="1574" w:author="Carl Ollvik Aasa" w:date="2021-08-05T14:16:00Z">
        <w:r w:rsidR="005B51FD" w:rsidRPr="005B51FD" w:rsidDel="00867B2F">
          <w:delText xml:space="preserve"> </w:delText>
        </w:r>
      </w:del>
      <w:del w:id="1575" w:author="Carl Ollvik Aasa" w:date="2021-08-03T21:59:00Z">
        <w:r w:rsidR="005B51FD" w:rsidRPr="005B51FD" w:rsidDel="00B40A6D">
          <w:delText xml:space="preserve">It could let us proactively treat potentially dangerous illnesses and reduce their likelihood of appearing. </w:delText>
        </w:r>
      </w:del>
      <w:commentRangeEnd w:id="1564"/>
      <w:del w:id="1576" w:author="Carl Ollvik Aasa" w:date="2021-08-05T14:16:00Z">
        <w:r w:rsidR="00E715B7" w:rsidDel="00867B2F">
          <w:rPr>
            <w:rStyle w:val="CommentReference"/>
            <w:rFonts w:ascii="Calibri" w:eastAsia="Calibri" w:hAnsi="Calibri"/>
            <w:color w:val="auto"/>
            <w:spacing w:val="0"/>
            <w:kern w:val="0"/>
            <w:lang w:val="en-GB"/>
          </w:rPr>
          <w:commentReference w:id="1564"/>
        </w:r>
      </w:del>
      <w:del w:id="1577" w:author="Carl Ollvik Aasa" w:date="2021-08-03T22:01:00Z">
        <w:r w:rsidR="005B51FD" w:rsidRPr="005B51FD" w:rsidDel="009465EF">
          <w:delText>I</w:delText>
        </w:r>
      </w:del>
      <w:del w:id="1578" w:author="Carl Ollvik Aasa" w:date="2021-08-05T14:16:00Z">
        <w:r w:rsidR="005B51FD" w:rsidRPr="005B51FD" w:rsidDel="00867B2F">
          <w:delText>t could enable better health policies to be developed and studied in real time</w:delText>
        </w:r>
      </w:del>
      <w:del w:id="1579" w:author="Carl Ollvik Aasa" w:date="2021-08-03T22:01:00Z">
        <w:r w:rsidR="005B51FD" w:rsidRPr="005B51FD" w:rsidDel="009465EF">
          <w:delText>.</w:delText>
        </w:r>
      </w:del>
      <w:ins w:id="1580" w:author="Carl Ollvik Aasa" w:date="2021-08-03T22:01:00Z">
        <w:r w:rsidR="009465EF">
          <w:t xml:space="preserve">, </w:t>
        </w:r>
      </w:ins>
      <w:del w:id="1581" w:author="Carl Ollvik Aasa" w:date="2021-08-03T22:01:00Z">
        <w:r w:rsidR="005B51FD" w:rsidRPr="005B51FD" w:rsidDel="009465EF">
          <w:delText xml:space="preserve"> </w:delText>
        </w:r>
      </w:del>
      <w:del w:id="1582" w:author="Carl Ollvik Aasa" w:date="2021-08-03T22:00:00Z">
        <w:r w:rsidR="005B51FD" w:rsidRPr="005B51FD" w:rsidDel="003D3F73">
          <w:delText>But this it is a double-edged sword balancing on the line between survey and surveillance. If</w:delText>
        </w:r>
      </w:del>
      <w:ins w:id="1583" w:author="Carl Ollvik Aasa" w:date="2021-08-03T22:01:00Z">
        <w:r w:rsidR="009465EF">
          <w:t>b</w:t>
        </w:r>
      </w:ins>
      <w:ins w:id="1584" w:author="Carl Ollvik Aasa" w:date="2021-08-03T22:00:00Z">
        <w:r w:rsidR="003D3F73">
          <w:t>ut if</w:t>
        </w:r>
      </w:ins>
      <w:r w:rsidR="005B51FD" w:rsidRPr="005B51FD">
        <w:t xml:space="preserve"> patient integrity is not properly protected in law and by the implemented </w:t>
      </w:r>
      <w:commentRangeStart w:id="1585"/>
      <w:r w:rsidR="005B51FD" w:rsidRPr="005B51FD">
        <w:t xml:space="preserve">system, the </w:t>
      </w:r>
      <w:del w:id="1586" w:author="Carl Ollvik Aasa" w:date="2021-08-05T14:16:00Z">
        <w:r w:rsidR="005B51FD" w:rsidRPr="005B51FD" w:rsidDel="00867B2F">
          <w:delText xml:space="preserve">power of the </w:delText>
        </w:r>
      </w:del>
      <w:ins w:id="1587" w:author="Carl Ollvik Aasa" w:date="2021-08-05T14:17:00Z">
        <w:r w:rsidR="001C0532">
          <w:t xml:space="preserve">potential of the </w:t>
        </w:r>
      </w:ins>
      <w:r w:rsidR="005B51FD" w:rsidRPr="005B51FD">
        <w:t>system becomes the problem</w:t>
      </w:r>
      <w:commentRangeEnd w:id="1585"/>
      <w:r w:rsidR="001C0532">
        <w:rPr>
          <w:rStyle w:val="CommentReference"/>
          <w:rFonts w:ascii="Calibri" w:eastAsia="Calibri" w:hAnsi="Calibri"/>
          <w:color w:val="auto"/>
          <w:spacing w:val="0"/>
          <w:kern w:val="0"/>
          <w:lang w:val="en-GB"/>
        </w:rPr>
        <w:commentReference w:id="1585"/>
      </w:r>
      <w:ins w:id="1588" w:author="Carl Ollvik Aasa" w:date="2021-08-03T22:01:00Z">
        <w:r w:rsidR="00E677BF">
          <w:t xml:space="preserve">. </w:t>
        </w:r>
      </w:ins>
      <w:ins w:id="1589" w:author="Carl Ollvik Aasa" w:date="2021-08-03T22:02:00Z">
        <w:r w:rsidR="00A533F7">
          <w:t xml:space="preserve">It’s therefore important to continuously consider and develop safe protocols, </w:t>
        </w:r>
      </w:ins>
      <w:ins w:id="1590" w:author="Carl Ollvik Aasa" w:date="2021-08-05T14:17:00Z">
        <w:r w:rsidR="00A77AD9">
          <w:t>methods,</w:t>
        </w:r>
      </w:ins>
      <w:ins w:id="1591" w:author="Carl Ollvik Aasa" w:date="2021-08-03T22:02:00Z">
        <w:r w:rsidR="00A533F7">
          <w:t xml:space="preserve"> and software</w:t>
        </w:r>
      </w:ins>
      <w:ins w:id="1592" w:author="Carl Ollvik Aasa" w:date="2021-08-05T14:15:00Z">
        <w:r w:rsidR="003257CC">
          <w:t xml:space="preserve"> and that this is done in an open and transparent way</w:t>
        </w:r>
      </w:ins>
      <w:ins w:id="1593" w:author="Carl Ollvik Aasa" w:date="2021-08-03T22:02:00Z">
        <w:r w:rsidR="00A533F7">
          <w:t>.</w:t>
        </w:r>
      </w:ins>
      <w:del w:id="1594" w:author="Carl Ollvik Aasa" w:date="2021-08-03T22:02:00Z">
        <w:r w:rsidR="005B51FD" w:rsidRPr="005B51FD" w:rsidDel="00A533F7">
          <w:delText>.</w:delText>
        </w:r>
      </w:del>
    </w:p>
    <w:p w14:paraId="68318E68" w14:textId="4DDBD97C" w:rsidR="00A1123A" w:rsidRPr="00F75D34" w:rsidRDefault="00A1123A" w:rsidP="002C3412">
      <w:pPr>
        <w:pStyle w:val="Heading1"/>
        <w:rPr>
          <w:lang w:eastAsia="en-GB"/>
        </w:rPr>
      </w:pPr>
      <w:bookmarkStart w:id="1595" w:name="_Toc73791784"/>
      <w:r w:rsidRPr="00F75D34">
        <w:rPr>
          <w:lang w:eastAsia="en-GB"/>
        </w:rPr>
        <w:t>Results</w:t>
      </w:r>
      <w:bookmarkEnd w:id="1462"/>
      <w:bookmarkEnd w:id="1595"/>
    </w:p>
    <w:p w14:paraId="1DF6CE03" w14:textId="77777777" w:rsidR="00350823" w:rsidRDefault="00350823" w:rsidP="00D9276A">
      <w:pPr>
        <w:pStyle w:val="Heading2"/>
        <w:rPr>
          <w:ins w:id="1596" w:author="Carl Ollvik Aasa" w:date="2021-08-04T13:10:00Z"/>
        </w:rPr>
      </w:pPr>
      <w:bookmarkStart w:id="1597" w:name="_Toc73791785"/>
      <w:ins w:id="1598" w:author="Carl Ollvik Aasa" w:date="2021-08-04T13:10:00Z">
        <w:r>
          <w:t>Corpus Creation and Annotation</w:t>
        </w:r>
      </w:ins>
    </w:p>
    <w:p w14:paraId="32E79B70" w14:textId="40D36D52" w:rsidR="00F7647A" w:rsidRPr="00F318E0" w:rsidDel="00350823" w:rsidRDefault="0087653D" w:rsidP="000A3051">
      <w:pPr>
        <w:pStyle w:val="Heading2"/>
        <w:rPr>
          <w:ins w:id="1599" w:author="Carl Ollvik" w:date="2021-06-02T21:29:00Z"/>
          <w:del w:id="1600" w:author="Carl Ollvik Aasa" w:date="2021-08-04T13:10:00Z"/>
          <w:rFonts w:ascii="Garamond" w:hAnsi="Garamond"/>
          <w:color w:val="000000"/>
          <w:szCs w:val="24"/>
          <w:lang w:eastAsia="en-GB"/>
        </w:rPr>
      </w:pPr>
      <w:ins w:id="1601" w:author="Carl Ollvik Aasa" w:date="2021-08-04T17:14:00Z">
        <w:r>
          <w:t xml:space="preserve">For the corpus of </w:t>
        </w:r>
      </w:ins>
      <w:ins w:id="1602" w:author="Carl Ollvik" w:date="2021-06-02T21:29:00Z">
        <w:del w:id="1603" w:author="Carl Ollvik Aasa" w:date="2021-08-04T13:10:00Z">
          <w:r w:rsidR="00F7647A" w:rsidDel="00350823">
            <w:delText>Creation of an annotated gold standard corpus with fictional Swedish patient records</w:delText>
          </w:r>
          <w:bookmarkEnd w:id="1597"/>
        </w:del>
      </w:ins>
    </w:p>
    <w:p w14:paraId="02055247" w14:textId="2D0ADDB2" w:rsidR="00F318E0" w:rsidRPr="00F318E0" w:rsidDel="0087653D" w:rsidRDefault="00F318E0">
      <w:pPr>
        <w:pStyle w:val="FirstParagraph"/>
        <w:rPr>
          <w:del w:id="1604" w:author="Carl Ollvik Aasa" w:date="2021-08-04T17:14:00Z"/>
          <w:rFonts w:ascii="Garamond" w:hAnsi="Garamond"/>
          <w:color w:val="000000"/>
          <w:lang w:eastAsia="en-GB"/>
        </w:rPr>
        <w:pPrChange w:id="1605" w:author="Carl Ollvik Aasa" w:date="2021-08-04T17:14:00Z">
          <w:pPr>
            <w:pStyle w:val="Heading2"/>
          </w:pPr>
        </w:pPrChange>
      </w:pPr>
      <w:del w:id="1606" w:author="Carl Ollvik Aasa" w:date="2021-08-04T17:14:00Z">
        <w:r w:rsidDel="0087653D">
          <w:delText>Corpus Annotation</w:delText>
        </w:r>
      </w:del>
    </w:p>
    <w:p w14:paraId="39B39A91" w14:textId="5509E196" w:rsidR="00BD29E5" w:rsidDel="00F811B0" w:rsidRDefault="005312EC">
      <w:pPr>
        <w:pStyle w:val="FirstParagraph"/>
        <w:rPr>
          <w:del w:id="1607" w:author="Carl Ollvik Aasa" w:date="2021-06-02T14:25:00Z"/>
        </w:rPr>
        <w:pPrChange w:id="1608" w:author="Carl Ollvik Aasa" w:date="2021-08-04T17:14:00Z">
          <w:pPr>
            <w:pStyle w:val="BodyText"/>
          </w:pPr>
        </w:pPrChange>
      </w:pPr>
      <w:del w:id="1609" w:author="Carl Ollvik Aasa" w:date="2021-06-02T14:25:00Z">
        <w:r w:rsidDel="00F811B0">
          <w:delText>To</w:delText>
        </w:r>
        <w:r w:rsidR="00BE1C07" w:rsidDel="00F811B0">
          <w:delText xml:space="preserve"> create </w:delText>
        </w:r>
        <w:r w:rsidR="00B471FA" w:rsidDel="00F811B0">
          <w:delText>a</w:delText>
        </w:r>
        <w:r w:rsidR="00BE1C07" w:rsidDel="00F811B0">
          <w:delText>n</w:delText>
        </w:r>
        <w:r w:rsidR="00B471FA" w:rsidDel="00F811B0">
          <w:delText xml:space="preserve"> annotated corpus</w:delText>
        </w:r>
        <w:r w:rsidR="00BE1C07" w:rsidDel="00F811B0">
          <w:delText xml:space="preserve">, a </w:delText>
        </w:r>
        <w:r w:rsidR="00CF4689" w:rsidDel="00F811B0">
          <w:delText xml:space="preserve">pipeline </w:delText>
        </w:r>
        <w:r w:rsidR="005F5756" w:rsidDel="00F811B0">
          <w:delText xml:space="preserve">with the following </w:delText>
        </w:r>
        <w:r w:rsidR="007B01A2" w:rsidDel="00F811B0">
          <w:delText>components</w:delText>
        </w:r>
        <w:r w:rsidR="005F5756" w:rsidDel="00F811B0">
          <w:delText xml:space="preserve"> was needed: </w:delText>
        </w:r>
        <w:r w:rsidR="00D4429D" w:rsidDel="00F811B0">
          <w:delText>source document</w:delText>
        </w:r>
        <w:r w:rsidR="005F5756" w:rsidDel="00F811B0">
          <w:delText xml:space="preserve">s; </w:delText>
        </w:r>
        <w:r w:rsidR="00674E27" w:rsidDel="00F811B0">
          <w:delText xml:space="preserve">guidelines </w:delText>
        </w:r>
        <w:r w:rsidR="00BA4F00" w:rsidDel="00F811B0">
          <w:delText xml:space="preserve">to standardize the </w:delText>
        </w:r>
        <w:r w:rsidR="00DA2DAA" w:rsidDel="00F811B0">
          <w:delText>annotation</w:delText>
        </w:r>
        <w:r w:rsidR="00BA4F00" w:rsidDel="00F811B0">
          <w:delText xml:space="preserve"> process and </w:delText>
        </w:r>
        <w:r w:rsidR="00040AFD" w:rsidDel="00F811B0">
          <w:delText xml:space="preserve">definitions to resolve </w:delText>
        </w:r>
        <w:r w:rsidR="00FB7874" w:rsidDel="00F811B0">
          <w:delText>ambiguities</w:delText>
        </w:r>
        <w:r w:rsidR="00BD29E5" w:rsidDel="00F811B0">
          <w:delText xml:space="preserve">. </w:delText>
        </w:r>
      </w:del>
    </w:p>
    <w:p w14:paraId="5DC51AF6" w14:textId="42B015D7" w:rsidR="00286EAA" w:rsidRDefault="000E2C64">
      <w:pPr>
        <w:pStyle w:val="FirstParagraph"/>
        <w:rPr>
          <w:ins w:id="1610" w:author="Carl Ollvik Aasa" w:date="2021-08-04T15:05:00Z"/>
          <w:highlight w:val="yellow"/>
        </w:rPr>
      </w:pPr>
      <w:del w:id="1611" w:author="Carl Ollvik Aasa" w:date="2021-08-03T22:03:00Z">
        <w:r w:rsidDel="00546B12">
          <w:delText>T</w:delText>
        </w:r>
      </w:del>
      <w:ins w:id="1612" w:author="Carl Ollvik Aasa" w:date="2021-08-03T22:03:00Z">
        <w:r w:rsidR="00546B12">
          <w:t>t</w:t>
        </w:r>
      </w:ins>
      <w:r>
        <w:t xml:space="preserve">en </w:t>
      </w:r>
      <w:r w:rsidRPr="000E2C64">
        <w:t>fictional</w:t>
      </w:r>
      <w:r>
        <w:t xml:space="preserve"> Swedish emergency room patient records </w:t>
      </w:r>
      <w:proofErr w:type="gramStart"/>
      <w:ins w:id="1613" w:author="Carl Ollvik Aasa" w:date="2021-08-03T22:03:00Z">
        <w:r w:rsidR="00546B12">
          <w:t>was</w:t>
        </w:r>
        <w:proofErr w:type="gramEnd"/>
        <w:r w:rsidR="00546B12">
          <w:t xml:space="preserve"> created</w:t>
        </w:r>
      </w:ins>
      <w:ins w:id="1614" w:author="Carl Ollvik Aasa" w:date="2021-08-04T15:10:00Z">
        <w:r w:rsidR="00C22E37">
          <w:t xml:space="preserve">. </w:t>
        </w:r>
      </w:ins>
      <w:ins w:id="1615" w:author="Carl Ollvik Aasa" w:date="2021-08-04T15:11:00Z">
        <w:r w:rsidR="00A12E37">
          <w:t>Annotation guidelines</w:t>
        </w:r>
      </w:ins>
      <w:ins w:id="1616" w:author="Carl Ollvik Aasa" w:date="2021-08-04T15:12:00Z">
        <w:r w:rsidR="00A12E37">
          <w:t xml:space="preserve">, </w:t>
        </w:r>
        <w:r w:rsidR="00A12E37" w:rsidRPr="00A12E37">
          <w:rPr>
            <w:highlight w:val="yellow"/>
            <w:rPrChange w:id="1617" w:author="Carl Ollvik Aasa" w:date="2021-08-04T15:12:00Z">
              <w:rPr/>
            </w:rPrChange>
          </w:rPr>
          <w:t>see appendix</w:t>
        </w:r>
      </w:ins>
      <w:ins w:id="1618" w:author="Carl Ollvik Aasa" w:date="2021-08-04T15:11:00Z">
        <w:r w:rsidR="00A12E37">
          <w:t xml:space="preserve"> were developed and the corpus was annotated </w:t>
        </w:r>
      </w:ins>
      <w:ins w:id="1619" w:author="Carl Ollvik Aasa" w:date="2021-08-04T15:10:00Z">
        <w:r w:rsidR="00311844">
          <w:t xml:space="preserve">for symptoms, </w:t>
        </w:r>
      </w:ins>
      <w:ins w:id="1620" w:author="Carl Ollvik Aasa" w:date="2021-08-04T15:12:00Z">
        <w:r w:rsidR="00A12E37">
          <w:t>signs,</w:t>
        </w:r>
      </w:ins>
      <w:ins w:id="1621" w:author="Carl Ollvik Aasa" w:date="2021-08-04T15:10:00Z">
        <w:r w:rsidR="00311844">
          <w:t xml:space="preserve"> and negations in accordance</w:t>
        </w:r>
      </w:ins>
      <w:ins w:id="1622" w:author="Carl Ollvik Aasa" w:date="2021-08-04T15:11:00Z">
        <w:r w:rsidR="00A12E37">
          <w:t xml:space="preserve">. </w:t>
        </w:r>
      </w:ins>
      <w:ins w:id="1623" w:author="Carl Ollvik Aasa" w:date="2021-08-04T15:10:00Z">
        <w:r w:rsidR="00311844">
          <w:t xml:space="preserve"> </w:t>
        </w:r>
      </w:ins>
      <w:ins w:id="1624" w:author="Carl Ollvik Aasa" w:date="2021-08-03T22:04:00Z">
        <w:r w:rsidR="002A103F">
          <w:t xml:space="preserve"> </w:t>
        </w:r>
      </w:ins>
      <w:del w:id="1625" w:author="Carl Ollvik Aasa" w:date="2021-08-03T22:04:00Z">
        <w:r w:rsidDel="00546B12">
          <w:delText>were created by two medical professionals (</w:delText>
        </w:r>
        <w:r w:rsidRPr="00F85520" w:rsidDel="00546B12">
          <w:rPr>
            <w:i/>
            <w:iCs/>
            <w:rPrChange w:id="1626" w:author="Carl Ollvik Aasa" w:date="2021-08-03T22:03:00Z">
              <w:rPr/>
            </w:rPrChange>
          </w:rPr>
          <w:delText>RPH1</w:delText>
        </w:r>
        <w:r w:rsidDel="00546B12">
          <w:delText xml:space="preserve">, </w:delText>
        </w:r>
        <w:r w:rsidRPr="00F85520" w:rsidDel="00546B12">
          <w:delText>APH1</w:delText>
        </w:r>
        <w:r w:rsidDel="00546B12">
          <w:delText xml:space="preserve">) and imported into </w:delText>
        </w:r>
        <w:r w:rsidRPr="0013452D" w:rsidDel="00546B12">
          <w:delText>INCEpTION</w:delText>
        </w:r>
        <w:r w:rsidDel="00546B12">
          <w:delText xml:space="preserve"> for tokenization and annotation.  S</w:delText>
        </w:r>
      </w:del>
      <w:del w:id="1627" w:author="Carl Ollvik Aasa" w:date="2021-08-04T15:12:00Z">
        <w:r w:rsidDel="00A12E37">
          <w:delText xml:space="preserve">ymptoms, </w:delText>
        </w:r>
      </w:del>
      <w:del w:id="1628" w:author="Carl Ollvik Aasa" w:date="2021-08-04T15:05:00Z">
        <w:r w:rsidR="003F3FF6" w:rsidDel="000326AA">
          <w:delText>findings</w:delText>
        </w:r>
      </w:del>
      <w:del w:id="1629" w:author="Carl Ollvik Aasa" w:date="2021-08-04T15:12:00Z">
        <w:r w:rsidR="003F3FF6" w:rsidDel="00A12E37">
          <w:delText>,</w:delText>
        </w:r>
        <w:r w:rsidDel="00A12E37">
          <w:delText xml:space="preserve"> and </w:delText>
        </w:r>
        <w:r w:rsidRPr="006A001F" w:rsidDel="00A12E37">
          <w:delText xml:space="preserve">negations </w:delText>
        </w:r>
      </w:del>
      <w:del w:id="1630" w:author="Carl Ollvik Aasa" w:date="2021-08-03T22:04:00Z">
        <w:r w:rsidRPr="00A45AE0" w:rsidDel="00546B12">
          <w:rPr>
            <w:highlight w:val="yellow"/>
            <w:rPrChange w:id="1631" w:author="Carl Ollvik Aasa" w:date="2021-08-03T22:05:00Z">
              <w:rPr/>
            </w:rPrChange>
          </w:rPr>
          <w:delText xml:space="preserve">(Table 1) </w:delText>
        </w:r>
      </w:del>
      <w:del w:id="1632" w:author="Carl Ollvik Aasa" w:date="2021-08-03T22:05:00Z">
        <w:r w:rsidRPr="00A45AE0" w:rsidDel="00A45AE0">
          <w:rPr>
            <w:highlight w:val="yellow"/>
            <w:rPrChange w:id="1633" w:author="Carl Ollvik Aasa" w:date="2021-08-03T22:05:00Z">
              <w:rPr/>
            </w:rPrChange>
          </w:rPr>
          <w:delText>were annotated</w:delText>
        </w:r>
      </w:del>
      <w:del w:id="1634" w:author="Carl Ollvik Aasa" w:date="2021-08-03T22:04:00Z">
        <w:r w:rsidRPr="00A45AE0" w:rsidDel="00546B12">
          <w:rPr>
            <w:highlight w:val="yellow"/>
            <w:rPrChange w:id="1635" w:author="Carl Ollvik Aasa" w:date="2021-08-03T22:05:00Z">
              <w:rPr/>
            </w:rPrChange>
          </w:rPr>
          <w:delText xml:space="preserve"> for named entity recognition</w:delText>
        </w:r>
      </w:del>
      <w:del w:id="1636" w:author="Carl Ollvik Aasa" w:date="2021-08-04T15:12:00Z">
        <w:r w:rsidR="000A03C5" w:rsidRPr="00A45AE0" w:rsidDel="00A12E37">
          <w:rPr>
            <w:highlight w:val="yellow"/>
            <w:rPrChange w:id="1637" w:author="Carl Ollvik Aasa" w:date="2021-08-03T22:05:00Z">
              <w:rPr/>
            </w:rPrChange>
          </w:rPr>
          <w:delText>.</w:delText>
        </w:r>
      </w:del>
    </w:p>
    <w:p w14:paraId="21D6927C" w14:textId="5071FA34" w:rsidR="000A03C5" w:rsidDel="00176CF1" w:rsidRDefault="00073818" w:rsidP="000E2C64">
      <w:pPr>
        <w:pStyle w:val="FirstParagraph"/>
        <w:rPr>
          <w:del w:id="1638" w:author="Carl Ollvik Aasa" w:date="2021-08-04T15:06:00Z"/>
        </w:rPr>
      </w:pPr>
      <w:del w:id="1639" w:author="Carl Ollvik Aasa" w:date="2021-08-04T15:06:00Z">
        <w:r w:rsidRPr="00A45AE0" w:rsidDel="00176CF1">
          <w:rPr>
            <w:highlight w:val="yellow"/>
            <w:rPrChange w:id="1640" w:author="Carl Ollvik Aasa" w:date="2021-08-03T22:05:00Z">
              <w:rPr/>
            </w:rPrChange>
          </w:rPr>
          <w:delText xml:space="preserve"> A full quantitative report of the corpus with distribution of entities will be done once the technical issues with exporting the annotations from INCEpTION are solved, see section </w:delText>
        </w:r>
        <w:r w:rsidRPr="00A45AE0" w:rsidDel="00176CF1">
          <w:rPr>
            <w:highlight w:val="yellow"/>
            <w:rPrChange w:id="1641" w:author="Carl Ollvik Aasa" w:date="2021-08-03T22:05:00Z">
              <w:rPr/>
            </w:rPrChange>
          </w:rPr>
          <w:fldChar w:fldCharType="begin"/>
        </w:r>
        <w:r w:rsidRPr="00A45AE0" w:rsidDel="00176CF1">
          <w:rPr>
            <w:highlight w:val="yellow"/>
            <w:rPrChange w:id="1642" w:author="Carl Ollvik Aasa" w:date="2021-08-03T22:05:00Z">
              <w:rPr/>
            </w:rPrChange>
          </w:rPr>
          <w:delInstrText xml:space="preserve"> REF _Ref73600616 \r \h </w:delInstrText>
        </w:r>
        <w:r w:rsidR="00A45AE0" w:rsidDel="00176CF1">
          <w:rPr>
            <w:highlight w:val="yellow"/>
          </w:rPr>
          <w:delInstrText xml:space="preserve"> \* MERGEFORMAT </w:delInstrText>
        </w:r>
        <w:r w:rsidRPr="00A45AE0" w:rsidDel="00176CF1">
          <w:rPr>
            <w:highlight w:val="yellow"/>
            <w:rPrChange w:id="1643" w:author="Carl Ollvik Aasa" w:date="2021-08-03T22:05:00Z">
              <w:rPr>
                <w:highlight w:val="yellow"/>
              </w:rPr>
            </w:rPrChange>
          </w:rPr>
        </w:r>
        <w:r w:rsidRPr="00A45AE0" w:rsidDel="00176CF1">
          <w:rPr>
            <w:highlight w:val="yellow"/>
            <w:rPrChange w:id="1644" w:author="Carl Ollvik Aasa" w:date="2021-08-03T22:05:00Z">
              <w:rPr/>
            </w:rPrChange>
          </w:rPr>
          <w:fldChar w:fldCharType="separate"/>
        </w:r>
        <w:r w:rsidRPr="00A45AE0" w:rsidDel="00176CF1">
          <w:rPr>
            <w:highlight w:val="yellow"/>
            <w:rPrChange w:id="1645" w:author="Carl Ollvik Aasa" w:date="2021-08-03T22:05:00Z">
              <w:rPr/>
            </w:rPrChange>
          </w:rPr>
          <w:delText>5.4</w:delText>
        </w:r>
        <w:r w:rsidRPr="00A45AE0" w:rsidDel="00176CF1">
          <w:rPr>
            <w:highlight w:val="yellow"/>
            <w:rPrChange w:id="1646" w:author="Carl Ollvik Aasa" w:date="2021-08-03T22:05:00Z">
              <w:rPr/>
            </w:rPrChange>
          </w:rPr>
          <w:fldChar w:fldCharType="end"/>
        </w:r>
        <w:r w:rsidRPr="00A45AE0" w:rsidDel="00176CF1">
          <w:rPr>
            <w:highlight w:val="yellow"/>
            <w:rPrChange w:id="1647" w:author="Carl Ollvik Aasa" w:date="2021-08-03T22:05:00Z">
              <w:rPr/>
            </w:rPrChange>
          </w:rPr>
          <w:delText xml:space="preserve"> for discussion of implemented evaluation.</w:delText>
        </w:r>
        <w:r w:rsidDel="00176CF1">
          <w:delText xml:space="preserve"> </w:delText>
        </w:r>
      </w:del>
    </w:p>
    <w:p w14:paraId="707B4074" w14:textId="35A98829" w:rsidR="000E2C64" w:rsidDel="0099188A" w:rsidRDefault="000E2C64" w:rsidP="000E2C64">
      <w:pPr>
        <w:pStyle w:val="BodyText"/>
        <w:rPr>
          <w:del w:id="1648" w:author="Carl Ollvik Aasa" w:date="2021-08-04T15:08:00Z"/>
        </w:rPr>
      </w:pPr>
      <w:del w:id="1649" w:author="Carl Ollvik Aasa" w:date="2021-08-04T15:08:00Z">
        <w:r w:rsidRPr="00E86D18" w:rsidDel="0099188A">
          <w:delText xml:space="preserve">Rules guiding annotation decisions were produced </w:delText>
        </w:r>
        <w:r w:rsidDel="0099188A">
          <w:delText xml:space="preserve">from a base set of definitions and principles prior to annotation and refined </w:delText>
        </w:r>
        <w:r w:rsidRPr="00E86D18" w:rsidDel="0099188A">
          <w:delText>based on cases encountered in the annotation process</w:delText>
        </w:r>
        <w:r w:rsidDel="0099188A">
          <w:delText xml:space="preserve">. </w:delText>
        </w:r>
      </w:del>
      <w:del w:id="1650" w:author="Carl Ollvik Aasa" w:date="2021-08-04T15:07:00Z">
        <w:r w:rsidDel="008E34B9">
          <w:delText>Ambiguities and other issues were documented, and their solution was integrated into the annotation guidelines. Complicated cases were discussed in the project team consisting of members trained in medicine and natural language processing to come to a consensus.</w:delText>
        </w:r>
      </w:del>
    </w:p>
    <w:p w14:paraId="7BB61A68" w14:textId="0D673F1E" w:rsidR="00A50EC2" w:rsidDel="00A50EC2" w:rsidRDefault="00A50EC2">
      <w:pPr>
        <w:pStyle w:val="Heading2"/>
        <w:rPr>
          <w:del w:id="1651" w:author="Carl Ollvik" w:date="2021-06-02T16:56:00Z"/>
        </w:rPr>
      </w:pPr>
      <w:bookmarkStart w:id="1652" w:name="_Toc73611218"/>
      <w:bookmarkStart w:id="1653" w:name="_Toc73791786"/>
      <w:bookmarkEnd w:id="1652"/>
      <w:bookmarkEnd w:id="1653"/>
    </w:p>
    <w:p w14:paraId="21320E17" w14:textId="63B56E5C" w:rsidR="00F318E0" w:rsidDel="002C1FD2" w:rsidRDefault="00F318E0">
      <w:pPr>
        <w:pStyle w:val="Heading2"/>
        <w:rPr>
          <w:del w:id="1654" w:author="Carl Ollvik Aasa" w:date="2021-06-02T15:29:00Z"/>
        </w:rPr>
        <w:pPrChange w:id="1655" w:author="Carl Ollvik Aasa" w:date="2021-08-03T17:01:00Z">
          <w:pPr/>
        </w:pPrChange>
      </w:pPr>
      <w:del w:id="1656" w:author="Carl Ollvik Aasa" w:date="2021-06-02T15:13:00Z">
        <w:r w:rsidDel="00A21D34">
          <w:delText>In order to</w:delText>
        </w:r>
      </w:del>
      <w:del w:id="1657" w:author="Carl Ollvik Aasa" w:date="2021-06-02T15:14:00Z">
        <w:r w:rsidDel="00697960">
          <w:delText xml:space="preserve"> annotate </w:delText>
        </w:r>
      </w:del>
      <w:bookmarkStart w:id="1658" w:name="_Toc73544663"/>
      <w:bookmarkStart w:id="1659" w:name="_Toc73611219"/>
      <w:bookmarkStart w:id="1660" w:name="_Toc73791787"/>
      <w:bookmarkEnd w:id="1658"/>
      <w:bookmarkEnd w:id="1659"/>
      <w:bookmarkEnd w:id="1660"/>
    </w:p>
    <w:p w14:paraId="185346DA" w14:textId="32A5E219" w:rsidR="00F318E0" w:rsidDel="00FB612B" w:rsidRDefault="00F318E0">
      <w:pPr>
        <w:pStyle w:val="Heading2"/>
        <w:rPr>
          <w:del w:id="1661" w:author="Carl Ollvik Aasa" w:date="2021-06-02T15:24:00Z"/>
        </w:rPr>
        <w:pPrChange w:id="1662" w:author="Carl Ollvik Aasa" w:date="2021-08-03T17:01:00Z">
          <w:pPr/>
        </w:pPrChange>
      </w:pPr>
      <w:del w:id="1663" w:author="Carl Ollvik Aasa" w:date="2021-06-02T15:24:00Z">
        <w:r w:rsidDel="00FB612B">
          <w:delText>We have done …</w:delText>
        </w:r>
        <w:bookmarkStart w:id="1664" w:name="_Toc73544664"/>
        <w:bookmarkStart w:id="1665" w:name="_Toc73611220"/>
        <w:bookmarkStart w:id="1666" w:name="_Toc73791788"/>
        <w:bookmarkEnd w:id="1664"/>
        <w:bookmarkEnd w:id="1665"/>
        <w:bookmarkEnd w:id="1666"/>
      </w:del>
    </w:p>
    <w:p w14:paraId="4DD1D00B" w14:textId="41E84D82" w:rsidR="00F318E0" w:rsidDel="00FB612B" w:rsidRDefault="00F318E0">
      <w:pPr>
        <w:pStyle w:val="Heading2"/>
        <w:rPr>
          <w:del w:id="1667" w:author="Carl Ollvik Aasa" w:date="2021-06-02T15:22:00Z"/>
        </w:rPr>
        <w:pPrChange w:id="1668" w:author="Carl Ollvik Aasa" w:date="2021-08-03T17:01:00Z">
          <w:pPr/>
        </w:pPrChange>
      </w:pPr>
      <w:del w:id="1669" w:author="Carl Ollvik Aasa" w:date="2021-06-02T15:22:00Z">
        <w:r w:rsidDel="00FB612B">
          <w:delText>While annotation guidelines have to be refined</w:delText>
        </w:r>
        <w:bookmarkStart w:id="1670" w:name="_Toc73544665"/>
        <w:bookmarkStart w:id="1671" w:name="_Toc73611221"/>
        <w:bookmarkStart w:id="1672" w:name="_Toc73791789"/>
        <w:bookmarkEnd w:id="1670"/>
        <w:bookmarkEnd w:id="1671"/>
        <w:bookmarkEnd w:id="1672"/>
      </w:del>
    </w:p>
    <w:p w14:paraId="05270E57" w14:textId="631F2F5F" w:rsidR="00F318E0" w:rsidDel="00FB612B" w:rsidRDefault="00F318E0">
      <w:pPr>
        <w:pStyle w:val="Heading2"/>
        <w:rPr>
          <w:del w:id="1673" w:author="Carl Ollvik Aasa" w:date="2021-06-02T15:24:00Z"/>
        </w:rPr>
        <w:pPrChange w:id="1674" w:author="Carl Ollvik Aasa" w:date="2021-08-03T17:01:00Z">
          <w:pPr/>
        </w:pPrChange>
      </w:pPr>
      <w:del w:id="1675" w:author="Carl Ollvik Aasa" w:date="2021-06-02T15:24:00Z">
        <w:r w:rsidDel="00FB612B">
          <w:delText>INTRO SENT AIM</w:delText>
        </w:r>
        <w:bookmarkStart w:id="1676" w:name="_Toc73544666"/>
        <w:bookmarkStart w:id="1677" w:name="_Toc73611222"/>
        <w:bookmarkStart w:id="1678" w:name="_Toc73791790"/>
        <w:bookmarkEnd w:id="1676"/>
        <w:bookmarkEnd w:id="1677"/>
        <w:bookmarkEnd w:id="1678"/>
      </w:del>
    </w:p>
    <w:p w14:paraId="465DD900" w14:textId="666C5072" w:rsidR="00F318E0" w:rsidDel="00FB612B" w:rsidRDefault="00F318E0">
      <w:pPr>
        <w:pStyle w:val="Heading2"/>
        <w:rPr>
          <w:del w:id="1679" w:author="Carl Ollvik Aasa" w:date="2021-06-02T15:24:00Z"/>
        </w:rPr>
        <w:pPrChange w:id="1680" w:author="Carl Ollvik Aasa" w:date="2021-08-03T17:01:00Z">
          <w:pPr/>
        </w:pPrChange>
      </w:pPr>
      <w:del w:id="1681" w:author="Carl Ollvik Aasa" w:date="2021-06-02T15:24:00Z">
        <w:r w:rsidDel="00FB612B">
          <w:delText>HOW</w:delText>
        </w:r>
        <w:bookmarkStart w:id="1682" w:name="_Toc73544667"/>
        <w:bookmarkStart w:id="1683" w:name="_Toc73611223"/>
        <w:bookmarkStart w:id="1684" w:name="_Toc73791791"/>
        <w:bookmarkEnd w:id="1682"/>
        <w:bookmarkEnd w:id="1683"/>
        <w:bookmarkEnd w:id="1684"/>
      </w:del>
    </w:p>
    <w:p w14:paraId="195AB416" w14:textId="7E33F11A" w:rsidR="00F318E0" w:rsidDel="00FB612B" w:rsidRDefault="00F318E0">
      <w:pPr>
        <w:pStyle w:val="Heading2"/>
        <w:rPr>
          <w:del w:id="1685" w:author="Carl Ollvik Aasa" w:date="2021-06-02T15:24:00Z"/>
        </w:rPr>
        <w:pPrChange w:id="1686" w:author="Carl Ollvik Aasa" w:date="2021-08-03T17:01:00Z">
          <w:pPr/>
        </w:pPrChange>
      </w:pPr>
      <w:del w:id="1687" w:author="Carl Ollvik Aasa" w:date="2021-06-02T15:24:00Z">
        <w:r w:rsidDel="00FB612B">
          <w:delText>RESULTS Set up INCEpTION</w:delText>
        </w:r>
        <w:bookmarkStart w:id="1688" w:name="_Toc73544668"/>
        <w:bookmarkStart w:id="1689" w:name="_Toc73611224"/>
        <w:bookmarkStart w:id="1690" w:name="_Toc73791792"/>
        <w:bookmarkEnd w:id="1688"/>
        <w:bookmarkEnd w:id="1689"/>
        <w:bookmarkEnd w:id="1690"/>
      </w:del>
    </w:p>
    <w:p w14:paraId="47BB76B9" w14:textId="301BE624" w:rsidR="00F318E0" w:rsidDel="00FB612B" w:rsidRDefault="00F318E0">
      <w:pPr>
        <w:pStyle w:val="Heading2"/>
        <w:rPr>
          <w:del w:id="1691" w:author="Carl Ollvik Aasa" w:date="2021-06-02T15:24:00Z"/>
        </w:rPr>
        <w:pPrChange w:id="1692" w:author="Carl Ollvik Aasa" w:date="2021-08-03T17:01:00Z">
          <w:pPr/>
        </w:pPrChange>
      </w:pPr>
      <w:del w:id="1693" w:author="Carl Ollvik Aasa" w:date="2021-06-02T15:24:00Z">
        <w:r w:rsidDel="00FB612B">
          <w:delText>SUMMARY 1 sent</w:delText>
        </w:r>
        <w:bookmarkStart w:id="1694" w:name="_Toc73544669"/>
        <w:bookmarkStart w:id="1695" w:name="_Toc73611225"/>
        <w:bookmarkStart w:id="1696" w:name="_Toc73791793"/>
        <w:bookmarkEnd w:id="1694"/>
        <w:bookmarkEnd w:id="1695"/>
        <w:bookmarkEnd w:id="1696"/>
      </w:del>
    </w:p>
    <w:p w14:paraId="7DC68307" w14:textId="1C2222EB" w:rsidR="00F318E0" w:rsidDel="00FB612B" w:rsidRDefault="00F318E0">
      <w:pPr>
        <w:pStyle w:val="Heading2"/>
        <w:rPr>
          <w:del w:id="1697" w:author="Carl Ollvik Aasa" w:date="2021-06-02T15:24:00Z"/>
        </w:rPr>
        <w:pPrChange w:id="1698" w:author="Carl Ollvik Aasa" w:date="2021-08-03T17:01:00Z">
          <w:pPr/>
        </w:pPrChange>
      </w:pPr>
      <w:del w:id="1699" w:author="Carl Ollvik Aasa" w:date="2021-06-02T15:24:00Z">
        <w:r w:rsidDel="00FB612B">
          <w:delText>Problems encountered where this we dealed with them like this and summarized here</w:delText>
        </w:r>
        <w:bookmarkStart w:id="1700" w:name="_Toc73544670"/>
        <w:bookmarkStart w:id="1701" w:name="_Toc73611226"/>
        <w:bookmarkStart w:id="1702" w:name="_Toc73791794"/>
        <w:bookmarkEnd w:id="1700"/>
        <w:bookmarkEnd w:id="1701"/>
        <w:bookmarkEnd w:id="1702"/>
      </w:del>
    </w:p>
    <w:p w14:paraId="3BC7B778" w14:textId="5639ADF4" w:rsidR="00CC0F51" w:rsidRDefault="00CC0F51" w:rsidP="00CC0F51">
      <w:pPr>
        <w:pStyle w:val="Heading3"/>
        <w:rPr>
          <w:ins w:id="1703" w:author="Carl Ollvik Aasa" w:date="2021-08-04T17:31:00Z"/>
        </w:rPr>
      </w:pPr>
      <w:bookmarkStart w:id="1704" w:name="_Toc73791795"/>
      <w:ins w:id="1705" w:author="Carl Ollvik Aasa" w:date="2021-08-04T17:30:00Z">
        <w:r>
          <w:t xml:space="preserve">Inter-Annotator Agreement </w:t>
        </w:r>
      </w:ins>
    </w:p>
    <w:p w14:paraId="30D5A90F" w14:textId="720408C4" w:rsidR="004D6170" w:rsidRDefault="004D6170" w:rsidP="004D6170">
      <w:pPr>
        <w:pStyle w:val="FirstParagraph"/>
        <w:rPr>
          <w:ins w:id="1706" w:author="Carl Ollvik Aasa" w:date="2021-08-05T13:56:00Z"/>
          <w:highlight w:val="yellow"/>
        </w:rPr>
      </w:pPr>
      <w:ins w:id="1707" w:author="Carl Ollvik Aasa" w:date="2021-08-04T17:31:00Z">
        <w:r>
          <w:rPr>
            <w:highlight w:val="yellow"/>
          </w:rPr>
          <w:t xml:space="preserve">The </w:t>
        </w:r>
        <w:proofErr w:type="spellStart"/>
        <w:r>
          <w:rPr>
            <w:highlight w:val="yellow"/>
          </w:rPr>
          <w:t>interannotator</w:t>
        </w:r>
        <w:proofErr w:type="spellEnd"/>
        <w:r>
          <w:rPr>
            <w:highlight w:val="yellow"/>
          </w:rPr>
          <w:t xml:space="preserve"> agreement was… </w:t>
        </w:r>
        <w:proofErr w:type="spellStart"/>
        <w:r>
          <w:rPr>
            <w:highlight w:val="yellow"/>
          </w:rPr>
          <w:t>se</w:t>
        </w:r>
        <w:proofErr w:type="spellEnd"/>
        <w:r>
          <w:rPr>
            <w:highlight w:val="yellow"/>
          </w:rPr>
          <w:t xml:space="preserve"> table </w:t>
        </w:r>
      </w:ins>
    </w:p>
    <w:p w14:paraId="1FD1460F" w14:textId="7337A2A5" w:rsidR="00300729" w:rsidRDefault="00300729" w:rsidP="004D6170">
      <w:pPr>
        <w:pStyle w:val="FirstParagraph"/>
        <w:rPr>
          <w:ins w:id="1708" w:author="Carl Ollvik Aasa" w:date="2021-08-04T17:31:00Z"/>
          <w:highlight w:val="yellow"/>
        </w:rPr>
      </w:pPr>
      <w:ins w:id="1709" w:author="Carl Ollvik Aasa" w:date="2021-08-05T13:56:00Z">
        <w:r>
          <w:rPr>
            <w:highlight w:val="yellow"/>
          </w:rPr>
          <w:t xml:space="preserve">The f1-score was x for </w:t>
        </w:r>
      </w:ins>
    </w:p>
    <w:p w14:paraId="7DD35E4D" w14:textId="475DADA9" w:rsidR="004D6170" w:rsidRDefault="0071111F">
      <w:pPr>
        <w:rPr>
          <w:ins w:id="1710" w:author="Carl Ollvik Aasa" w:date="2021-08-05T13:54:00Z"/>
        </w:rPr>
      </w:pPr>
      <w:ins w:id="1711" w:author="Carl Ollvik Aasa" w:date="2021-08-05T13:54:00Z">
        <w:r w:rsidRPr="0071111F">
          <w:rPr>
            <w:noProof/>
          </w:rPr>
          <w:drawing>
            <wp:inline distT="0" distB="0" distL="0" distR="0" wp14:anchorId="4EF2B26E" wp14:editId="4FB3FF80">
              <wp:extent cx="4124901" cy="1428949"/>
              <wp:effectExtent l="0" t="0" r="9525"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3"/>
                      <a:stretch>
                        <a:fillRect/>
                      </a:stretch>
                    </pic:blipFill>
                    <pic:spPr>
                      <a:xfrm>
                        <a:off x="0" y="0"/>
                        <a:ext cx="4124901" cy="1428949"/>
                      </a:xfrm>
                      <a:prstGeom prst="rect">
                        <a:avLst/>
                      </a:prstGeom>
                    </pic:spPr>
                  </pic:pic>
                </a:graphicData>
              </a:graphic>
            </wp:inline>
          </w:drawing>
        </w:r>
      </w:ins>
    </w:p>
    <w:p w14:paraId="6FDC1644" w14:textId="58218EBF" w:rsidR="0071111F" w:rsidRDefault="009244E9">
      <w:pPr>
        <w:rPr>
          <w:ins w:id="1712" w:author="Carl Ollvik Aasa" w:date="2021-08-05T13:55:00Z"/>
        </w:rPr>
      </w:pPr>
      <w:ins w:id="1713" w:author="Carl Ollvik Aasa" w:date="2021-08-05T13:54:00Z">
        <w:r>
          <w:t>Higher score</w:t>
        </w:r>
      </w:ins>
      <w:ins w:id="1714" w:author="Carl Ollvik Aasa" w:date="2021-08-05T13:55:00Z">
        <w:r>
          <w:t xml:space="preserve">s were </w:t>
        </w:r>
        <w:r w:rsidR="00280578">
          <w:t xml:space="preserve">given when </w:t>
        </w:r>
      </w:ins>
      <w:ins w:id="1715" w:author="Carl Ollvik Aasa" w:date="2021-08-05T13:56:00Z">
        <w:r w:rsidR="00300729">
          <w:t xml:space="preserve">symptoms and </w:t>
        </w:r>
      </w:ins>
      <w:commentRangeStart w:id="1716"/>
      <w:ins w:id="1717" w:author="Carl Ollvik Aasa" w:date="2021-08-05T13:55:00Z">
        <w:r w:rsidR="00280578">
          <w:t>findings</w:t>
        </w:r>
      </w:ins>
      <w:commentRangeEnd w:id="1716"/>
      <w:ins w:id="1718" w:author="Carl Ollvik Aasa" w:date="2021-08-05T13:57:00Z">
        <w:r w:rsidR="00716FDE">
          <w:rPr>
            <w:rStyle w:val="CommentReference"/>
          </w:rPr>
          <w:commentReference w:id="1716"/>
        </w:r>
      </w:ins>
      <w:ins w:id="1719" w:author="Carl Ollvik Aasa" w:date="2021-08-05T13:55:00Z">
        <w:r w:rsidR="00280578">
          <w:t xml:space="preserve"> </w:t>
        </w:r>
      </w:ins>
    </w:p>
    <w:p w14:paraId="3F607D3B" w14:textId="77777777" w:rsidR="002861BC" w:rsidRDefault="002237D7">
      <w:pPr>
        <w:rPr>
          <w:ins w:id="1720" w:author="Carl Ollvik Aasa" w:date="2021-08-05T14:01:00Z"/>
        </w:rPr>
      </w:pPr>
      <w:ins w:id="1721" w:author="Carl Ollvik Aasa" w:date="2021-08-05T13:55:00Z">
        <w:r w:rsidRPr="002237D7">
          <w:rPr>
            <w:noProof/>
          </w:rPr>
          <w:drawing>
            <wp:inline distT="0" distB="0" distL="0" distR="0" wp14:anchorId="0DB481C3" wp14:editId="60E2C3D8">
              <wp:extent cx="4058216" cy="495369"/>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24"/>
                      <a:stretch>
                        <a:fillRect/>
                      </a:stretch>
                    </pic:blipFill>
                    <pic:spPr>
                      <a:xfrm>
                        <a:off x="0" y="0"/>
                        <a:ext cx="4058216" cy="495369"/>
                      </a:xfrm>
                      <a:prstGeom prst="rect">
                        <a:avLst/>
                      </a:prstGeom>
                    </pic:spPr>
                  </pic:pic>
                </a:graphicData>
              </a:graphic>
            </wp:inline>
          </w:drawing>
        </w:r>
      </w:ins>
    </w:p>
    <w:p w14:paraId="6892B022" w14:textId="38C602A0" w:rsidR="002861BC" w:rsidRDefault="002861BC">
      <w:pPr>
        <w:rPr>
          <w:ins w:id="1722" w:author="Carl Ollvik Aasa" w:date="2021-08-05T14:01:00Z"/>
        </w:rPr>
      </w:pPr>
      <w:ins w:id="1723" w:author="Carl Ollvik Aasa" w:date="2021-08-05T14:01:00Z">
        <w:r>
          <w:t>Most common error</w:t>
        </w:r>
      </w:ins>
      <w:ins w:id="1724" w:author="Carl Ollvik Aasa" w:date="2021-08-05T14:02:00Z">
        <w:r w:rsidR="00AD6B2A">
          <w:t xml:space="preserve"> was </w:t>
        </w:r>
      </w:ins>
    </w:p>
    <w:p w14:paraId="67DB2171" w14:textId="673C7B14" w:rsidR="002237D7" w:rsidRPr="00716FDE" w:rsidRDefault="00C71EFC">
      <w:pPr>
        <w:rPr>
          <w:ins w:id="1725" w:author="Carl Ollvik Aasa" w:date="2021-08-04T17:30:00Z"/>
        </w:rPr>
        <w:pPrChange w:id="1726" w:author="Carl Ollvik Aasa" w:date="2021-08-04T17:31:00Z">
          <w:pPr>
            <w:pStyle w:val="Heading2"/>
          </w:pPr>
        </w:pPrChange>
      </w:pPr>
      <w:ins w:id="1727" w:author="Carl Ollvik Aasa" w:date="2021-08-05T14:01:00Z">
        <w:r w:rsidRPr="00C71EFC">
          <w:rPr>
            <w:noProof/>
          </w:rPr>
          <w:drawing>
            <wp:inline distT="0" distB="0" distL="0" distR="0" wp14:anchorId="568C0E1B" wp14:editId="56060829">
              <wp:extent cx="4048237" cy="2735681"/>
              <wp:effectExtent l="0" t="0" r="0" b="7620"/>
              <wp:docPr id="6" name="Picture 6"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treemap chart&#10;&#10;Description automatically generated"/>
                      <pic:cNvPicPr/>
                    </pic:nvPicPr>
                    <pic:blipFill>
                      <a:blip r:embed="rId25"/>
                      <a:stretch>
                        <a:fillRect/>
                      </a:stretch>
                    </pic:blipFill>
                    <pic:spPr>
                      <a:xfrm>
                        <a:off x="0" y="0"/>
                        <a:ext cx="4051941" cy="2738184"/>
                      </a:xfrm>
                      <a:prstGeom prst="rect">
                        <a:avLst/>
                      </a:prstGeom>
                    </pic:spPr>
                  </pic:pic>
                </a:graphicData>
              </a:graphic>
            </wp:inline>
          </w:drawing>
        </w:r>
      </w:ins>
    </w:p>
    <w:p w14:paraId="65697EDD" w14:textId="163C1123" w:rsidR="00CC0F51" w:rsidRDefault="00CC0F51">
      <w:pPr>
        <w:pStyle w:val="Heading3"/>
        <w:rPr>
          <w:ins w:id="1728" w:author="Carl Ollvik Aasa" w:date="2021-08-04T17:31:00Z"/>
        </w:rPr>
      </w:pPr>
      <w:commentRangeStart w:id="1729"/>
      <w:ins w:id="1730" w:author="Carl Ollvik Aasa" w:date="2021-08-04T17:30:00Z">
        <w:r>
          <w:t>En</w:t>
        </w:r>
      </w:ins>
      <w:ins w:id="1731" w:author="Carl Ollvik Aasa" w:date="2021-08-04T17:31:00Z">
        <w:r>
          <w:t>tit</w:t>
        </w:r>
        <w:r w:rsidR="003514FD">
          <w:t>y characteristics</w:t>
        </w:r>
      </w:ins>
      <w:commentRangeEnd w:id="1729"/>
      <w:ins w:id="1732" w:author="Carl Ollvik Aasa" w:date="2021-08-05T13:58:00Z">
        <w:r w:rsidR="00D60445">
          <w:rPr>
            <w:rStyle w:val="CommentReference"/>
            <w:rFonts w:ascii="Calibri" w:eastAsia="Calibri" w:hAnsi="Calibri"/>
          </w:rPr>
          <w:commentReference w:id="1729"/>
        </w:r>
      </w:ins>
    </w:p>
    <w:p w14:paraId="1A324A55" w14:textId="76D5ADA8" w:rsidR="004D6170" w:rsidRDefault="004D6170" w:rsidP="004D6170">
      <w:pPr>
        <w:pStyle w:val="FirstParagraph"/>
        <w:rPr>
          <w:ins w:id="1733" w:author="Carl Ollvik Aasa" w:date="2021-08-04T17:33:00Z"/>
          <w:highlight w:val="yellow"/>
        </w:rPr>
      </w:pPr>
      <w:ins w:id="1734" w:author="Carl Ollvik Aasa" w:date="2021-08-04T17:31:00Z">
        <w:r>
          <w:rPr>
            <w:highlight w:val="yellow"/>
          </w:rPr>
          <w:t>In the gold sta</w:t>
        </w:r>
      </w:ins>
      <w:ins w:id="1735" w:author="Carl Ollvik Aasa" w:date="2021-08-04T17:32:00Z">
        <w:r>
          <w:rPr>
            <w:highlight w:val="yellow"/>
          </w:rPr>
          <w:t xml:space="preserve">ndard corpus </w:t>
        </w:r>
      </w:ins>
      <w:ins w:id="1736" w:author="Carl Ollvik Aasa" w:date="2021-08-04T17:34:00Z">
        <w:r w:rsidR="005953D3">
          <w:rPr>
            <w:highlight w:val="yellow"/>
          </w:rPr>
          <w:t xml:space="preserve">x </w:t>
        </w:r>
      </w:ins>
      <w:ins w:id="1737" w:author="Carl Ollvik Aasa" w:date="2021-08-04T17:32:00Z">
        <w:r>
          <w:rPr>
            <w:highlight w:val="yellow"/>
          </w:rPr>
          <w:t>annotations were present.</w:t>
        </w:r>
      </w:ins>
      <w:ins w:id="1738" w:author="Carl Ollvik Aasa" w:date="2021-08-04T17:34:00Z">
        <w:r w:rsidR="00BF545E">
          <w:rPr>
            <w:highlight w:val="yellow"/>
          </w:rPr>
          <w:t xml:space="preserve"> </w:t>
        </w:r>
      </w:ins>
      <w:ins w:id="1739" w:author="Carl Ollvik Aasa" w:date="2021-08-04T17:32:00Z">
        <w:r w:rsidR="004D6548">
          <w:rPr>
            <w:highlight w:val="yellow"/>
          </w:rPr>
          <w:t xml:space="preserve">The number of instances of each </w:t>
        </w:r>
        <w:r w:rsidR="00445107">
          <w:rPr>
            <w:highlight w:val="yellow"/>
          </w:rPr>
          <w:t xml:space="preserve">entity class </w:t>
        </w:r>
      </w:ins>
      <w:ins w:id="1740" w:author="Carl Ollvik Aasa" w:date="2021-08-04T17:33:00Z">
        <w:r w:rsidR="00445107">
          <w:rPr>
            <w:highlight w:val="yellow"/>
          </w:rPr>
          <w:t>is sho</w:t>
        </w:r>
      </w:ins>
      <w:ins w:id="1741" w:author="Carl Ollvik Aasa" w:date="2021-08-04T17:35:00Z">
        <w:r w:rsidR="00BF545E">
          <w:rPr>
            <w:highlight w:val="yellow"/>
          </w:rPr>
          <w:t xml:space="preserve">wn in, </w:t>
        </w:r>
      </w:ins>
      <w:ins w:id="1742" w:author="Carl Ollvik Aasa" w:date="2021-08-04T17:31:00Z">
        <w:r>
          <w:rPr>
            <w:highlight w:val="yellow"/>
          </w:rPr>
          <w:tab/>
        </w:r>
      </w:ins>
    </w:p>
    <w:p w14:paraId="5F22DB82" w14:textId="574C00C3" w:rsidR="00781729" w:rsidRDefault="00781729" w:rsidP="004D6170">
      <w:pPr>
        <w:pStyle w:val="FirstParagraph"/>
        <w:rPr>
          <w:ins w:id="1743" w:author="Carl Ollvik Aasa" w:date="2021-08-04T17:33:00Z"/>
          <w:highlight w:val="yellow"/>
        </w:rPr>
      </w:pPr>
    </w:p>
    <w:p w14:paraId="196A32F9" w14:textId="490D1750" w:rsidR="004D6170" w:rsidRPr="00396102" w:rsidRDefault="00781729">
      <w:pPr>
        <w:pStyle w:val="FirstParagraph"/>
        <w:rPr>
          <w:ins w:id="1744" w:author="Carl Ollvik Aasa" w:date="2021-08-04T17:30:00Z"/>
          <w:highlight w:val="yellow"/>
          <w:rPrChange w:id="1745" w:author="Carl Ollvik Aasa" w:date="2021-08-04T17:35:00Z">
            <w:rPr>
              <w:ins w:id="1746" w:author="Carl Ollvik Aasa" w:date="2021-08-04T17:30:00Z"/>
            </w:rPr>
          </w:rPrChange>
        </w:rPr>
        <w:pPrChange w:id="1747" w:author="Carl Ollvik Aasa" w:date="2021-08-04T17:35:00Z">
          <w:pPr>
            <w:pStyle w:val="Heading3"/>
          </w:pPr>
        </w:pPrChange>
      </w:pPr>
      <w:ins w:id="1748" w:author="Carl Ollvik Aasa" w:date="2021-08-04T17:33:00Z">
        <w:r>
          <w:rPr>
            <w:highlight w:val="yellow"/>
          </w:rPr>
          <w:t xml:space="preserve">Would be interesting with entity distribution across headings – but we don’t really have time </w:t>
        </w:r>
        <w:r w:rsidR="005953D3">
          <w:rPr>
            <w:highlight w:val="yellow"/>
          </w:rPr>
          <w:t>now</w:t>
        </w:r>
      </w:ins>
    </w:p>
    <w:p w14:paraId="245EDACB" w14:textId="3689C093" w:rsidR="00015430" w:rsidRDefault="00717FD4" w:rsidP="00D9276A">
      <w:pPr>
        <w:pStyle w:val="Heading2"/>
      </w:pPr>
      <w:del w:id="1749" w:author="Carl Ollvik Aasa" w:date="2021-08-04T13:11:00Z">
        <w:r w:rsidDel="00350823">
          <w:delText>Creation of Natural Language Processing Model</w:delText>
        </w:r>
      </w:del>
      <w:bookmarkEnd w:id="1704"/>
      <w:ins w:id="1750" w:author="Carl Ollvik Aasa" w:date="2021-08-04T13:11:00Z">
        <w:r w:rsidR="00350823">
          <w:t>Named Entity Recognition</w:t>
        </w:r>
      </w:ins>
    </w:p>
    <w:p w14:paraId="4167B25F" w14:textId="05A9B356" w:rsidR="00A50EC2" w:rsidRPr="00855DE6" w:rsidDel="00E66F55" w:rsidRDefault="00A50EC2">
      <w:pPr>
        <w:pStyle w:val="FirstParagraph"/>
        <w:rPr>
          <w:ins w:id="1751" w:author="Carl Ollvik Aasa" w:date="2021-06-02T15:31:00Z"/>
          <w:del w:id="1752" w:author="Carl Ollvik" w:date="2021-06-02T17:01:00Z"/>
        </w:rPr>
        <w:pPrChange w:id="1753" w:author="Carl Ollvik" w:date="2021-06-02T21:32:00Z">
          <w:pPr>
            <w:pStyle w:val="Heading2"/>
          </w:pPr>
        </w:pPrChange>
      </w:pPr>
    </w:p>
    <w:p w14:paraId="439D8BFE" w14:textId="45DF553F" w:rsidR="00F318E0" w:rsidDel="003870E8" w:rsidRDefault="00F318E0">
      <w:pPr>
        <w:pStyle w:val="FirstParagraph"/>
        <w:rPr>
          <w:del w:id="1754" w:author="Carl Ollvik" w:date="2021-06-02T17:05:00Z"/>
        </w:rPr>
        <w:pPrChange w:id="1755" w:author="Carl Ollvik" w:date="2021-06-02T21:32:00Z">
          <w:pPr>
            <w:pStyle w:val="Heading2"/>
          </w:pPr>
        </w:pPrChange>
      </w:pPr>
      <w:del w:id="1756" w:author="Carl Ollvik" w:date="2021-06-02T17:05:00Z">
        <w:r w:rsidDel="003870E8">
          <w:delText>LP pipeline (spacy, model, metrics)</w:delText>
        </w:r>
      </w:del>
    </w:p>
    <w:p w14:paraId="0E107135" w14:textId="1A27CCAA" w:rsidR="00F318E0" w:rsidRPr="005B51FD" w:rsidDel="00E66F55" w:rsidRDefault="00015430">
      <w:pPr>
        <w:pStyle w:val="FirstParagraph"/>
        <w:rPr>
          <w:del w:id="1757" w:author="Carl Ollvik" w:date="2021-06-02T17:01:00Z"/>
          <w:highlight w:val="yellow"/>
        </w:rPr>
      </w:pPr>
      <w:ins w:id="1758" w:author="Carl Ollvik Aasa" w:date="2021-06-02T15:31:00Z">
        <w:del w:id="1759" w:author="Carl Ollvik" w:date="2021-06-02T17:01:00Z">
          <w:r w:rsidRPr="00015430" w:rsidDel="00E66F55">
            <w:delText>.1.</w:delText>
          </w:r>
          <w:r w:rsidRPr="00015430" w:rsidDel="00E66F55">
            <w:tab/>
            <w:delText>LP pipeline (spaCy, model, metrics)</w:delText>
          </w:r>
        </w:del>
      </w:ins>
      <w:del w:id="1760" w:author="Carl Ollvik" w:date="2021-06-02T17:01:00Z">
        <w:r w:rsidR="00FA6319" w:rsidRPr="005B51FD" w:rsidDel="00E66F55">
          <w:rPr>
            <w:highlight w:val="yellow"/>
          </w:rPr>
          <w:delText>To</w:delText>
        </w:r>
        <w:r w:rsidR="00AB202E" w:rsidRPr="005B51FD" w:rsidDel="00E66F55">
          <w:rPr>
            <w:highlight w:val="yellow"/>
          </w:rPr>
          <w:delText xml:space="preserve"> </w:delText>
        </w:r>
        <w:r w:rsidR="007629B5" w:rsidRPr="005B51FD" w:rsidDel="00E66F55">
          <w:rPr>
            <w:highlight w:val="yellow"/>
          </w:rPr>
          <w:delText>for</w:delText>
        </w:r>
        <w:r w:rsidR="00BB0B19" w:rsidRPr="005B51FD" w:rsidDel="00E66F55">
          <w:rPr>
            <w:highlight w:val="yellow"/>
          </w:rPr>
          <w:delText xml:space="preserve"> automatic </w:delText>
        </w:r>
        <w:r w:rsidR="00944479" w:rsidRPr="005B51FD" w:rsidDel="00E66F55">
          <w:rPr>
            <w:highlight w:val="yellow"/>
          </w:rPr>
          <w:delText xml:space="preserve">entity recognition of the selected entities a pipeline </w:delText>
        </w:r>
      </w:del>
    </w:p>
    <w:p w14:paraId="27D3C13E" w14:textId="40FCD2BF" w:rsidR="00F318E0" w:rsidRPr="005B51FD" w:rsidDel="00E66F55" w:rsidRDefault="00F318E0">
      <w:pPr>
        <w:pStyle w:val="FirstParagraph"/>
        <w:rPr>
          <w:del w:id="1761" w:author="Carl Ollvik" w:date="2021-06-02T17:01:00Z"/>
          <w:highlight w:val="yellow"/>
        </w:rPr>
        <w:pPrChange w:id="1762" w:author="Carl Ollvik" w:date="2021-06-02T21:32:00Z">
          <w:pPr>
            <w:pStyle w:val="BodyText"/>
          </w:pPr>
        </w:pPrChange>
      </w:pPr>
      <w:del w:id="1763" w:author="Carl Ollvik" w:date="2021-06-02T17:01:00Z">
        <w:r w:rsidRPr="005B51FD" w:rsidDel="00E66F55">
          <w:rPr>
            <w:highlight w:val="yellow"/>
          </w:rPr>
          <w:delText>Spacy</w:delText>
        </w:r>
      </w:del>
      <w:ins w:id="1764" w:author="Carl Ollvik Aasa" w:date="2021-06-02T14:14:00Z">
        <w:del w:id="1765" w:author="Carl Ollvik" w:date="2021-06-02T17:01:00Z">
          <w:r w:rsidR="00640BEC" w:rsidDel="00E66F55">
            <w:rPr>
              <w:highlight w:val="yellow"/>
            </w:rPr>
            <w:delText>SpaCy</w:delText>
          </w:r>
        </w:del>
      </w:ins>
      <w:del w:id="1766" w:author="Carl Ollvik" w:date="2021-06-02T17:01:00Z">
        <w:r w:rsidRPr="005B51FD" w:rsidDel="00E66F55">
          <w:rPr>
            <w:highlight w:val="yellow"/>
          </w:rPr>
          <w:delText xml:space="preserve"> </w:delText>
        </w:r>
      </w:del>
    </w:p>
    <w:p w14:paraId="01A929D7" w14:textId="6D24EBFD" w:rsidR="00F318E0" w:rsidRPr="005B51FD" w:rsidDel="00E66F55" w:rsidRDefault="00F80957">
      <w:pPr>
        <w:pStyle w:val="FirstParagraph"/>
        <w:rPr>
          <w:del w:id="1767" w:author="Carl Ollvik" w:date="2021-06-02T17:01:00Z"/>
          <w:highlight w:val="yellow"/>
        </w:rPr>
        <w:pPrChange w:id="1768" w:author="Carl Ollvik" w:date="2021-06-02T21:32:00Z">
          <w:pPr/>
        </w:pPrChange>
      </w:pPr>
      <w:del w:id="1769" w:author="Carl Ollvik" w:date="2021-06-02T17:01:00Z">
        <w:r w:rsidRPr="005B51FD" w:rsidDel="00E66F55">
          <w:rPr>
            <w:highlight w:val="yellow"/>
          </w:rPr>
          <w:delText>A custom entity</w:delText>
        </w:r>
        <w:r w:rsidR="00B21ECA" w:rsidRPr="005B51FD" w:rsidDel="00E66F55">
          <w:rPr>
            <w:highlight w:val="yellow"/>
          </w:rPr>
          <w:delText xml:space="preserve"> ruler was set up to mat</w:delText>
        </w:r>
      </w:del>
    </w:p>
    <w:p w14:paraId="51B6C711" w14:textId="53A2510A" w:rsidR="00F318E0" w:rsidRPr="005B51FD" w:rsidDel="00E66F55" w:rsidRDefault="00AB202E">
      <w:pPr>
        <w:pStyle w:val="FirstParagraph"/>
        <w:rPr>
          <w:del w:id="1770" w:author="Carl Ollvik" w:date="2021-06-02T17:01:00Z"/>
          <w:highlight w:val="yellow"/>
        </w:rPr>
        <w:pPrChange w:id="1771" w:author="Carl Ollvik" w:date="2021-06-02T21:32:00Z">
          <w:pPr/>
        </w:pPrChange>
      </w:pPr>
      <w:del w:id="1772" w:author="Carl Ollvik" w:date="2021-06-02T17:01:00Z">
        <w:r w:rsidRPr="005B51FD" w:rsidDel="00E66F55">
          <w:rPr>
            <w:highlight w:val="yellow"/>
          </w:rPr>
          <w:delText xml:space="preserve"> </w:delText>
        </w:r>
      </w:del>
    </w:p>
    <w:p w14:paraId="6BFFA639" w14:textId="1A2E7FCF" w:rsidR="00F318E0" w:rsidDel="003870E8" w:rsidRDefault="00F318E0">
      <w:pPr>
        <w:pStyle w:val="FirstParagraph"/>
        <w:rPr>
          <w:del w:id="1773" w:author="Carl Ollvik" w:date="2021-06-02T17:05:00Z"/>
        </w:rPr>
        <w:pPrChange w:id="1774" w:author="Carl Ollvik" w:date="2021-06-02T21:32:00Z">
          <w:pPr/>
        </w:pPrChange>
      </w:pPr>
      <w:del w:id="1775" w:author="Carl Ollvik" w:date="2021-06-02T17:01:00Z">
        <w:r w:rsidRPr="005B51FD" w:rsidDel="00E66F55">
          <w:rPr>
            <w:highlight w:val="yellow"/>
          </w:rPr>
          <w:delText>Summeraize</w:delText>
        </w:r>
        <w:r w:rsidDel="00E66F55">
          <w:delText xml:space="preserve"> </w:delText>
        </w:r>
      </w:del>
    </w:p>
    <w:tbl>
      <w:tblPr>
        <w:tblStyle w:val="TableGrid"/>
        <w:tblW w:w="0" w:type="auto"/>
        <w:tblLook w:val="04A0" w:firstRow="1" w:lastRow="0" w:firstColumn="1" w:lastColumn="0" w:noHBand="0" w:noVBand="1"/>
      </w:tblPr>
      <w:tblGrid>
        <w:gridCol w:w="1817"/>
        <w:gridCol w:w="1209"/>
        <w:gridCol w:w="1209"/>
        <w:gridCol w:w="1210"/>
      </w:tblGrid>
      <w:tr w:rsidR="00F7647A" w:rsidDel="003870E8" w14:paraId="4D14E58E" w14:textId="77777777" w:rsidTr="006116CD">
        <w:trPr>
          <w:del w:id="1776" w:author="Carl Ollvik" w:date="2021-06-02T17:05:00Z"/>
        </w:trPr>
        <w:tc>
          <w:tcPr>
            <w:tcW w:w="1209" w:type="dxa"/>
          </w:tcPr>
          <w:p w14:paraId="2420CE3D" w14:textId="60907361" w:rsidR="00A83575" w:rsidDel="003870E8" w:rsidRDefault="003870E8">
            <w:pPr>
              <w:pStyle w:val="FirstParagraph"/>
              <w:rPr>
                <w:del w:id="1777" w:author="Carl Ollvik" w:date="2021-06-02T17:05:00Z"/>
                <w:moveTo w:id="1778" w:author="Carl Ollvik Aasa" w:date="2021-06-02T15:08:00Z"/>
              </w:rPr>
              <w:pPrChange w:id="1779" w:author="Carl Ollvik" w:date="2021-06-02T21:32:00Z">
                <w:pPr/>
              </w:pPrChange>
            </w:pPr>
            <w:ins w:id="1780" w:author="Carl Ollvik" w:date="2021-06-02T17:05:00Z">
              <w:r w:rsidRPr="003870E8">
                <w:t xml:space="preserve">dependency </w:t>
              </w:r>
              <w:proofErr w:type="gramStart"/>
              <w:r w:rsidRPr="003870E8">
                <w:t>parser;</w:t>
              </w:r>
              <w:proofErr w:type="gramEnd"/>
              <w:r w:rsidRPr="003870E8">
                <w:t xml:space="preserve"> transformer based named entity recognition; dictionary entity recognizer.</w:t>
              </w:r>
              <w:r w:rsidRPr="003870E8">
                <w:tab/>
              </w:r>
              <w:r w:rsidRPr="003870E8">
                <w:tab/>
              </w:r>
              <w:r w:rsidRPr="003870E8">
                <w:tab/>
                <w:t xml:space="preserve">Using </w:t>
              </w:r>
              <w:proofErr w:type="spellStart"/>
              <w:r w:rsidRPr="003870E8">
                <w:t>spaCy</w:t>
              </w:r>
              <w:proofErr w:type="spellEnd"/>
              <w:r w:rsidRPr="003870E8">
                <w:t xml:space="preserve"> set up code import conll2003, </w:t>
              </w:r>
              <w:proofErr w:type="gramStart"/>
              <w:r w:rsidRPr="003870E8">
                <w:t>Can</w:t>
              </w:r>
              <w:proofErr w:type="gramEnd"/>
              <w:r w:rsidRPr="003870E8">
                <w:t xml:space="preserve"> be visualized using the </w:t>
              </w:r>
              <w:proofErr w:type="spellStart"/>
              <w:r w:rsidRPr="003870E8">
                <w:t>spaCy</w:t>
              </w:r>
              <w:proofErr w:type="spellEnd"/>
              <w:r w:rsidRPr="003870E8">
                <w:t xml:space="preserve"> tool </w:t>
              </w:r>
            </w:ins>
            <w:moveToRangeStart w:id="1781" w:author="Carl Ollvik Aasa" w:date="2021-06-02T15:08:00Z" w:name="move73538933"/>
            <w:moveTo w:id="1782" w:author="Carl Ollvik Aasa" w:date="2021-06-02T15:08:00Z">
              <w:del w:id="1783" w:author="Carl Ollvik" w:date="2021-06-02T17:05:00Z">
                <w:r w:rsidR="00A83575" w:rsidDel="003870E8">
                  <w:delText>NER</w:delText>
                </w:r>
              </w:del>
            </w:moveTo>
          </w:p>
        </w:tc>
        <w:tc>
          <w:tcPr>
            <w:tcW w:w="1209" w:type="dxa"/>
          </w:tcPr>
          <w:p w14:paraId="1994BC40" w14:textId="57F826B5" w:rsidR="00A83575" w:rsidDel="003870E8" w:rsidRDefault="00A83575">
            <w:pPr>
              <w:pStyle w:val="FirstParagraph"/>
              <w:rPr>
                <w:del w:id="1784" w:author="Carl Ollvik" w:date="2021-06-02T17:05:00Z"/>
                <w:moveTo w:id="1785" w:author="Carl Ollvik Aasa" w:date="2021-06-02T15:08:00Z"/>
              </w:rPr>
              <w:pPrChange w:id="1786" w:author="Carl Ollvik" w:date="2021-06-02T21:32:00Z">
                <w:pPr/>
              </w:pPrChange>
            </w:pPr>
            <w:moveTo w:id="1787" w:author="Carl Ollvik Aasa" w:date="2021-06-02T15:08:00Z">
              <w:del w:id="1788" w:author="Carl Ollvik" w:date="2021-06-02T17:05:00Z">
                <w:r w:rsidDel="003870E8">
                  <w:delText>P</w:delText>
                </w:r>
              </w:del>
            </w:moveTo>
          </w:p>
        </w:tc>
        <w:tc>
          <w:tcPr>
            <w:tcW w:w="1209" w:type="dxa"/>
          </w:tcPr>
          <w:p w14:paraId="7A069EAA" w14:textId="07074975" w:rsidR="00A83575" w:rsidDel="003870E8" w:rsidRDefault="00A83575">
            <w:pPr>
              <w:pStyle w:val="FirstParagraph"/>
              <w:rPr>
                <w:del w:id="1789" w:author="Carl Ollvik" w:date="2021-06-02T17:05:00Z"/>
                <w:moveTo w:id="1790" w:author="Carl Ollvik Aasa" w:date="2021-06-02T15:08:00Z"/>
              </w:rPr>
              <w:pPrChange w:id="1791" w:author="Carl Ollvik" w:date="2021-06-02T21:32:00Z">
                <w:pPr/>
              </w:pPrChange>
            </w:pPr>
            <w:moveTo w:id="1792" w:author="Carl Ollvik Aasa" w:date="2021-06-02T15:08:00Z">
              <w:del w:id="1793" w:author="Carl Ollvik" w:date="2021-06-02T17:05:00Z">
                <w:r w:rsidDel="003870E8">
                  <w:delText>R</w:delText>
                </w:r>
              </w:del>
            </w:moveTo>
          </w:p>
        </w:tc>
        <w:tc>
          <w:tcPr>
            <w:tcW w:w="1210" w:type="dxa"/>
          </w:tcPr>
          <w:p w14:paraId="6B01E188" w14:textId="4C4B68D9" w:rsidR="00A83575" w:rsidDel="003870E8" w:rsidRDefault="00A83575">
            <w:pPr>
              <w:pStyle w:val="FirstParagraph"/>
              <w:rPr>
                <w:del w:id="1794" w:author="Carl Ollvik" w:date="2021-06-02T17:05:00Z"/>
                <w:moveTo w:id="1795" w:author="Carl Ollvik Aasa" w:date="2021-06-02T15:08:00Z"/>
              </w:rPr>
              <w:pPrChange w:id="1796" w:author="Carl Ollvik" w:date="2021-06-02T21:32:00Z">
                <w:pPr/>
              </w:pPrChange>
            </w:pPr>
            <w:moveTo w:id="1797" w:author="Carl Ollvik Aasa" w:date="2021-06-02T15:08:00Z">
              <w:del w:id="1798" w:author="Carl Ollvik" w:date="2021-06-02T17:05:00Z">
                <w:r w:rsidDel="003870E8">
                  <w:delText>F</w:delText>
                </w:r>
              </w:del>
            </w:moveTo>
          </w:p>
        </w:tc>
      </w:tr>
      <w:tr w:rsidR="00857703" w:rsidDel="003870E8" w14:paraId="4CC6F078" w14:textId="77777777" w:rsidTr="006116CD">
        <w:trPr>
          <w:del w:id="1799" w:author="Carl Ollvik" w:date="2021-06-02T17:05:00Z"/>
        </w:trPr>
        <w:tc>
          <w:tcPr>
            <w:tcW w:w="1209" w:type="dxa"/>
          </w:tcPr>
          <w:p w14:paraId="2EF6B2CD" w14:textId="3816BF73" w:rsidR="00A83575" w:rsidDel="003870E8" w:rsidRDefault="00A83575">
            <w:pPr>
              <w:pStyle w:val="FirstParagraph"/>
              <w:rPr>
                <w:del w:id="1800" w:author="Carl Ollvik" w:date="2021-06-02T17:05:00Z"/>
                <w:moveTo w:id="1801" w:author="Carl Ollvik Aasa" w:date="2021-06-02T15:08:00Z"/>
              </w:rPr>
              <w:pPrChange w:id="1802" w:author="Carl Ollvik" w:date="2021-06-02T21:32:00Z">
                <w:pPr/>
              </w:pPrChange>
            </w:pPr>
            <w:moveTo w:id="1803" w:author="Carl Ollvik Aasa" w:date="2021-06-02T15:08:00Z">
              <w:del w:id="1804" w:author="Carl Ollvik" w:date="2021-06-02T17:05:00Z">
                <w:r w:rsidDel="003870E8">
                  <w:delText>SYM</w:delText>
                </w:r>
              </w:del>
            </w:moveTo>
          </w:p>
        </w:tc>
        <w:tc>
          <w:tcPr>
            <w:tcW w:w="1209" w:type="dxa"/>
          </w:tcPr>
          <w:p w14:paraId="49363F89" w14:textId="3FBEF1B6" w:rsidR="00A83575" w:rsidDel="003870E8" w:rsidRDefault="00A83575">
            <w:pPr>
              <w:pStyle w:val="FirstParagraph"/>
              <w:rPr>
                <w:del w:id="1805" w:author="Carl Ollvik" w:date="2021-06-02T17:05:00Z"/>
                <w:moveTo w:id="1806" w:author="Carl Ollvik Aasa" w:date="2021-06-02T15:08:00Z"/>
              </w:rPr>
              <w:pPrChange w:id="1807" w:author="Carl Ollvik" w:date="2021-06-02T21:32:00Z">
                <w:pPr/>
              </w:pPrChange>
            </w:pPr>
            <w:moveTo w:id="1808" w:author="Carl Ollvik Aasa" w:date="2021-06-02T15:08:00Z">
              <w:del w:id="1809" w:author="Carl Ollvik" w:date="2021-06-02T17:05:00Z">
                <w:r w:rsidDel="003870E8">
                  <w:delText>13.33</w:delText>
                </w:r>
              </w:del>
            </w:moveTo>
          </w:p>
        </w:tc>
        <w:tc>
          <w:tcPr>
            <w:tcW w:w="1209" w:type="dxa"/>
          </w:tcPr>
          <w:p w14:paraId="4130352C" w14:textId="41E37CEB" w:rsidR="00A83575" w:rsidDel="003870E8" w:rsidRDefault="00A83575">
            <w:pPr>
              <w:pStyle w:val="FirstParagraph"/>
              <w:rPr>
                <w:del w:id="1810" w:author="Carl Ollvik" w:date="2021-06-02T17:05:00Z"/>
                <w:moveTo w:id="1811" w:author="Carl Ollvik Aasa" w:date="2021-06-02T15:08:00Z"/>
              </w:rPr>
              <w:pPrChange w:id="1812" w:author="Carl Ollvik" w:date="2021-06-02T21:32:00Z">
                <w:pPr/>
              </w:pPrChange>
            </w:pPr>
            <w:moveTo w:id="1813" w:author="Carl Ollvik Aasa" w:date="2021-06-02T15:08:00Z">
              <w:del w:id="1814" w:author="Carl Ollvik" w:date="2021-06-02T17:05:00Z">
                <w:r w:rsidDel="003870E8">
                  <w:delText>7.41</w:delText>
                </w:r>
              </w:del>
            </w:moveTo>
          </w:p>
        </w:tc>
        <w:tc>
          <w:tcPr>
            <w:tcW w:w="1210" w:type="dxa"/>
          </w:tcPr>
          <w:p w14:paraId="7174C0FB" w14:textId="4D98D08D" w:rsidR="00A83575" w:rsidDel="003870E8" w:rsidRDefault="00A83575">
            <w:pPr>
              <w:pStyle w:val="FirstParagraph"/>
              <w:rPr>
                <w:del w:id="1815" w:author="Carl Ollvik" w:date="2021-06-02T17:05:00Z"/>
                <w:moveTo w:id="1816" w:author="Carl Ollvik Aasa" w:date="2021-06-02T15:08:00Z"/>
              </w:rPr>
              <w:pPrChange w:id="1817" w:author="Carl Ollvik" w:date="2021-06-02T21:32:00Z">
                <w:pPr/>
              </w:pPrChange>
            </w:pPr>
            <w:moveTo w:id="1818" w:author="Carl Ollvik Aasa" w:date="2021-06-02T15:08:00Z">
              <w:del w:id="1819" w:author="Carl Ollvik" w:date="2021-06-02T17:05:00Z">
                <w:r w:rsidDel="003870E8">
                  <w:delText>9.52</w:delText>
                </w:r>
              </w:del>
            </w:moveTo>
          </w:p>
        </w:tc>
      </w:tr>
      <w:tr w:rsidR="00855DE6" w:rsidDel="003870E8" w14:paraId="1A9D33CB" w14:textId="77777777" w:rsidTr="006116CD">
        <w:trPr>
          <w:del w:id="1820" w:author="Carl Ollvik" w:date="2021-06-02T17:05:00Z"/>
        </w:trPr>
        <w:tc>
          <w:tcPr>
            <w:tcW w:w="1209" w:type="dxa"/>
          </w:tcPr>
          <w:p w14:paraId="06E3E8F5" w14:textId="42E40597" w:rsidR="00A83575" w:rsidDel="003870E8" w:rsidRDefault="00A83575">
            <w:pPr>
              <w:pStyle w:val="FirstParagraph"/>
              <w:rPr>
                <w:del w:id="1821" w:author="Carl Ollvik" w:date="2021-06-02T17:05:00Z"/>
                <w:moveTo w:id="1822" w:author="Carl Ollvik Aasa" w:date="2021-06-02T15:08:00Z"/>
              </w:rPr>
              <w:pPrChange w:id="1823" w:author="Carl Ollvik" w:date="2021-06-02T21:32:00Z">
                <w:pPr/>
              </w:pPrChange>
            </w:pPr>
            <w:moveTo w:id="1824" w:author="Carl Ollvik Aasa" w:date="2021-06-02T15:08:00Z">
              <w:del w:id="1825" w:author="Carl Ollvik" w:date="2021-06-02T17:05:00Z">
                <w:r w:rsidDel="003870E8">
                  <w:delText>NEG</w:delText>
                </w:r>
              </w:del>
            </w:moveTo>
          </w:p>
        </w:tc>
        <w:tc>
          <w:tcPr>
            <w:tcW w:w="1209" w:type="dxa"/>
          </w:tcPr>
          <w:p w14:paraId="706CA7EA" w14:textId="5113D207" w:rsidR="00A83575" w:rsidDel="003870E8" w:rsidRDefault="00A83575">
            <w:pPr>
              <w:pStyle w:val="FirstParagraph"/>
              <w:rPr>
                <w:del w:id="1826" w:author="Carl Ollvik" w:date="2021-06-02T17:05:00Z"/>
                <w:moveTo w:id="1827" w:author="Carl Ollvik Aasa" w:date="2021-06-02T15:08:00Z"/>
              </w:rPr>
              <w:pPrChange w:id="1828" w:author="Carl Ollvik" w:date="2021-06-02T21:32:00Z">
                <w:pPr/>
              </w:pPrChange>
            </w:pPr>
            <w:moveTo w:id="1829" w:author="Carl Ollvik Aasa" w:date="2021-06-02T15:08:00Z">
              <w:del w:id="1830" w:author="Carl Ollvik" w:date="2021-06-02T17:05:00Z">
                <w:r w:rsidDel="003870E8">
                  <w:delText>15.58</w:delText>
                </w:r>
              </w:del>
            </w:moveTo>
          </w:p>
        </w:tc>
        <w:tc>
          <w:tcPr>
            <w:tcW w:w="1209" w:type="dxa"/>
          </w:tcPr>
          <w:p w14:paraId="13729C98" w14:textId="78E8A5A2" w:rsidR="00A83575" w:rsidDel="003870E8" w:rsidRDefault="00A83575">
            <w:pPr>
              <w:pStyle w:val="FirstParagraph"/>
              <w:rPr>
                <w:del w:id="1831" w:author="Carl Ollvik" w:date="2021-06-02T17:05:00Z"/>
                <w:moveTo w:id="1832" w:author="Carl Ollvik Aasa" w:date="2021-06-02T15:08:00Z"/>
              </w:rPr>
              <w:pPrChange w:id="1833" w:author="Carl Ollvik" w:date="2021-06-02T21:32:00Z">
                <w:pPr/>
              </w:pPrChange>
            </w:pPr>
            <w:moveTo w:id="1834" w:author="Carl Ollvik Aasa" w:date="2021-06-02T15:08:00Z">
              <w:del w:id="1835" w:author="Carl Ollvik" w:date="2021-06-02T17:05:00Z">
                <w:r w:rsidDel="003870E8">
                  <w:delText>100.00</w:delText>
                </w:r>
              </w:del>
            </w:moveTo>
          </w:p>
        </w:tc>
        <w:tc>
          <w:tcPr>
            <w:tcW w:w="1210" w:type="dxa"/>
          </w:tcPr>
          <w:p w14:paraId="2EEE2BF1" w14:textId="47B5FB60" w:rsidR="00A83575" w:rsidDel="003870E8" w:rsidRDefault="00A83575">
            <w:pPr>
              <w:pStyle w:val="FirstParagraph"/>
              <w:rPr>
                <w:del w:id="1836" w:author="Carl Ollvik" w:date="2021-06-02T17:05:00Z"/>
                <w:moveTo w:id="1837" w:author="Carl Ollvik Aasa" w:date="2021-06-02T15:08:00Z"/>
              </w:rPr>
              <w:pPrChange w:id="1838" w:author="Carl Ollvik" w:date="2021-06-02T21:32:00Z">
                <w:pPr/>
              </w:pPrChange>
            </w:pPr>
            <w:moveTo w:id="1839" w:author="Carl Ollvik Aasa" w:date="2021-06-02T15:08:00Z">
              <w:del w:id="1840" w:author="Carl Ollvik" w:date="2021-06-02T17:05:00Z">
                <w:r w:rsidDel="003870E8">
                  <w:delText>26.97</w:delText>
                </w:r>
              </w:del>
            </w:moveTo>
          </w:p>
        </w:tc>
      </w:tr>
      <w:moveToRangeEnd w:id="1781"/>
    </w:tbl>
    <w:p w14:paraId="71C7CC68" w14:textId="6A33EE2D" w:rsidR="004B79F7" w:rsidDel="003870E8" w:rsidRDefault="004B79F7">
      <w:pPr>
        <w:pStyle w:val="FirstParagraph"/>
        <w:rPr>
          <w:del w:id="1841" w:author="Carl Ollvik" w:date="2021-06-02T17:05:00Z"/>
        </w:rPr>
        <w:pPrChange w:id="1842" w:author="Carl Ollvik" w:date="2021-06-02T21:32:00Z">
          <w:pPr/>
        </w:pPrChange>
      </w:pPr>
    </w:p>
    <w:p w14:paraId="00749640" w14:textId="3C2305C7" w:rsidR="001A241F" w:rsidDel="003870E8" w:rsidRDefault="001A241F">
      <w:pPr>
        <w:pStyle w:val="FirstParagraph"/>
        <w:rPr>
          <w:del w:id="1843" w:author="Carl Ollvik" w:date="2021-06-02T17:05:00Z"/>
        </w:rPr>
        <w:pPrChange w:id="1844" w:author="Carl Ollvik" w:date="2021-06-02T21:32:00Z">
          <w:pPr>
            <w:pStyle w:val="TableParagraph"/>
          </w:pPr>
        </w:pPrChange>
      </w:pPr>
      <w:del w:id="1845" w:author="Carl Ollvik" w:date="2021-06-02T17:05:00Z">
        <w:r w:rsidDel="003870E8">
          <w:delText xml:space="preserve">Table </w:delText>
        </w:r>
        <w:r w:rsidDel="003870E8">
          <w:fldChar w:fldCharType="begin"/>
        </w:r>
        <w:r w:rsidDel="003870E8">
          <w:delInstrText xml:space="preserve"> SEQ Table \* ARABIC </w:delInstrText>
        </w:r>
        <w:r w:rsidDel="003870E8">
          <w:fldChar w:fldCharType="separate"/>
        </w:r>
        <w:r w:rsidR="00A83575" w:rsidDel="003870E8">
          <w:rPr>
            <w:noProof/>
          </w:rPr>
          <w:delText>1</w:delText>
        </w:r>
        <w:r w:rsidDel="003870E8">
          <w:fldChar w:fldCharType="end"/>
        </w:r>
        <w:r w:rsidDel="003870E8">
          <w:delText xml:space="preserve">: </w:delText>
        </w:r>
      </w:del>
    </w:p>
    <w:tbl>
      <w:tblPr>
        <w:tblStyle w:val="TableGrid"/>
        <w:tblW w:w="0" w:type="auto"/>
        <w:tblLook w:val="04A0" w:firstRow="1" w:lastRow="0" w:firstColumn="1" w:lastColumn="0" w:noHBand="0" w:noVBand="1"/>
      </w:tblPr>
      <w:tblGrid>
        <w:gridCol w:w="1209"/>
        <w:gridCol w:w="1209"/>
        <w:gridCol w:w="1209"/>
        <w:gridCol w:w="1210"/>
      </w:tblGrid>
      <w:tr w:rsidR="00855DE6" w:rsidDel="003870E8" w14:paraId="716F7D18" w14:textId="77777777" w:rsidTr="004B79F7">
        <w:trPr>
          <w:del w:id="1846" w:author="Carl Ollvik" w:date="2021-06-02T17:05:00Z"/>
        </w:trPr>
        <w:tc>
          <w:tcPr>
            <w:tcW w:w="1209" w:type="dxa"/>
          </w:tcPr>
          <w:p w14:paraId="2A87F421" w14:textId="1B16D7DE" w:rsidR="004B79F7" w:rsidDel="003870E8" w:rsidRDefault="004B79F7">
            <w:pPr>
              <w:pStyle w:val="FirstParagraph"/>
              <w:rPr>
                <w:del w:id="1847" w:author="Carl Ollvik" w:date="2021-06-02T17:05:00Z"/>
                <w:moveFrom w:id="1848" w:author="Carl Ollvik Aasa" w:date="2021-06-02T15:08:00Z"/>
              </w:rPr>
              <w:pPrChange w:id="1849" w:author="Carl Ollvik" w:date="2021-06-02T21:32:00Z">
                <w:pPr/>
              </w:pPrChange>
            </w:pPr>
            <w:moveFromRangeStart w:id="1850" w:author="Carl Ollvik Aasa" w:date="2021-06-02T15:08:00Z" w:name="move73538933"/>
            <w:moveFrom w:id="1851" w:author="Carl Ollvik Aasa" w:date="2021-06-02T15:08:00Z">
              <w:del w:id="1852" w:author="Carl Ollvik" w:date="2021-06-02T17:05:00Z">
                <w:r w:rsidDel="003870E8">
                  <w:delText>NER</w:delText>
                </w:r>
              </w:del>
            </w:moveFrom>
          </w:p>
        </w:tc>
        <w:tc>
          <w:tcPr>
            <w:tcW w:w="1209" w:type="dxa"/>
          </w:tcPr>
          <w:p w14:paraId="3CAD6BEE" w14:textId="59A8B400" w:rsidR="004B79F7" w:rsidDel="003870E8" w:rsidRDefault="004B79F7">
            <w:pPr>
              <w:pStyle w:val="FirstParagraph"/>
              <w:rPr>
                <w:del w:id="1853" w:author="Carl Ollvik" w:date="2021-06-02T17:05:00Z"/>
                <w:moveFrom w:id="1854" w:author="Carl Ollvik Aasa" w:date="2021-06-02T15:08:00Z"/>
              </w:rPr>
              <w:pPrChange w:id="1855" w:author="Carl Ollvik" w:date="2021-06-02T21:32:00Z">
                <w:pPr/>
              </w:pPrChange>
            </w:pPr>
            <w:moveFrom w:id="1856" w:author="Carl Ollvik Aasa" w:date="2021-06-02T15:08:00Z">
              <w:del w:id="1857" w:author="Carl Ollvik" w:date="2021-06-02T17:05:00Z">
                <w:r w:rsidDel="003870E8">
                  <w:delText>P</w:delText>
                </w:r>
              </w:del>
            </w:moveFrom>
          </w:p>
        </w:tc>
        <w:tc>
          <w:tcPr>
            <w:tcW w:w="1209" w:type="dxa"/>
          </w:tcPr>
          <w:p w14:paraId="64127069" w14:textId="180214C7" w:rsidR="004B79F7" w:rsidDel="003870E8" w:rsidRDefault="004B79F7">
            <w:pPr>
              <w:pStyle w:val="FirstParagraph"/>
              <w:rPr>
                <w:del w:id="1858" w:author="Carl Ollvik" w:date="2021-06-02T17:05:00Z"/>
                <w:moveFrom w:id="1859" w:author="Carl Ollvik Aasa" w:date="2021-06-02T15:08:00Z"/>
              </w:rPr>
              <w:pPrChange w:id="1860" w:author="Carl Ollvik" w:date="2021-06-02T21:32:00Z">
                <w:pPr/>
              </w:pPrChange>
            </w:pPr>
            <w:moveFrom w:id="1861" w:author="Carl Ollvik Aasa" w:date="2021-06-02T15:08:00Z">
              <w:del w:id="1862" w:author="Carl Ollvik" w:date="2021-06-02T17:05:00Z">
                <w:r w:rsidDel="003870E8">
                  <w:delText>R</w:delText>
                </w:r>
              </w:del>
            </w:moveFrom>
          </w:p>
        </w:tc>
        <w:tc>
          <w:tcPr>
            <w:tcW w:w="1210" w:type="dxa"/>
          </w:tcPr>
          <w:p w14:paraId="326F5C03" w14:textId="182217D8" w:rsidR="004B79F7" w:rsidDel="003870E8" w:rsidRDefault="004B79F7">
            <w:pPr>
              <w:pStyle w:val="FirstParagraph"/>
              <w:rPr>
                <w:del w:id="1863" w:author="Carl Ollvik" w:date="2021-06-02T17:05:00Z"/>
                <w:moveFrom w:id="1864" w:author="Carl Ollvik Aasa" w:date="2021-06-02T15:08:00Z"/>
              </w:rPr>
              <w:pPrChange w:id="1865" w:author="Carl Ollvik" w:date="2021-06-02T21:32:00Z">
                <w:pPr/>
              </w:pPrChange>
            </w:pPr>
            <w:moveFrom w:id="1866" w:author="Carl Ollvik Aasa" w:date="2021-06-02T15:08:00Z">
              <w:del w:id="1867" w:author="Carl Ollvik" w:date="2021-06-02T17:05:00Z">
                <w:r w:rsidDel="003870E8">
                  <w:delText>F</w:delText>
                </w:r>
              </w:del>
            </w:moveFrom>
          </w:p>
        </w:tc>
      </w:tr>
      <w:tr w:rsidR="00F7647A" w:rsidDel="003870E8" w14:paraId="35B750C7" w14:textId="77777777" w:rsidTr="004B79F7">
        <w:trPr>
          <w:del w:id="1868" w:author="Carl Ollvik" w:date="2021-06-02T17:05:00Z"/>
        </w:trPr>
        <w:tc>
          <w:tcPr>
            <w:tcW w:w="1209" w:type="dxa"/>
          </w:tcPr>
          <w:p w14:paraId="5DBF2796" w14:textId="36F6E63A" w:rsidR="004B79F7" w:rsidDel="003870E8" w:rsidRDefault="004B79F7">
            <w:pPr>
              <w:pStyle w:val="FirstParagraph"/>
              <w:rPr>
                <w:del w:id="1869" w:author="Carl Ollvik" w:date="2021-06-02T17:05:00Z"/>
                <w:moveFrom w:id="1870" w:author="Carl Ollvik Aasa" w:date="2021-06-02T15:08:00Z"/>
              </w:rPr>
              <w:pPrChange w:id="1871" w:author="Carl Ollvik" w:date="2021-06-02T21:32:00Z">
                <w:pPr/>
              </w:pPrChange>
            </w:pPr>
            <w:moveFrom w:id="1872" w:author="Carl Ollvik Aasa" w:date="2021-06-02T15:08:00Z">
              <w:del w:id="1873" w:author="Carl Ollvik" w:date="2021-06-02T17:05:00Z">
                <w:r w:rsidDel="003870E8">
                  <w:delText>SYM</w:delText>
                </w:r>
              </w:del>
            </w:moveFrom>
          </w:p>
        </w:tc>
        <w:tc>
          <w:tcPr>
            <w:tcW w:w="1209" w:type="dxa"/>
          </w:tcPr>
          <w:p w14:paraId="095E9537" w14:textId="2CAC0564" w:rsidR="004B79F7" w:rsidDel="003870E8" w:rsidRDefault="004B79F7">
            <w:pPr>
              <w:pStyle w:val="FirstParagraph"/>
              <w:rPr>
                <w:del w:id="1874" w:author="Carl Ollvik" w:date="2021-06-02T17:05:00Z"/>
                <w:moveFrom w:id="1875" w:author="Carl Ollvik Aasa" w:date="2021-06-02T15:08:00Z"/>
              </w:rPr>
              <w:pPrChange w:id="1876" w:author="Carl Ollvik" w:date="2021-06-02T21:32:00Z">
                <w:pPr/>
              </w:pPrChange>
            </w:pPr>
            <w:moveFrom w:id="1877" w:author="Carl Ollvik Aasa" w:date="2021-06-02T15:08:00Z">
              <w:del w:id="1878" w:author="Carl Ollvik" w:date="2021-06-02T17:05:00Z">
                <w:r w:rsidDel="003870E8">
                  <w:delText>13.33</w:delText>
                </w:r>
              </w:del>
            </w:moveFrom>
          </w:p>
        </w:tc>
        <w:tc>
          <w:tcPr>
            <w:tcW w:w="1209" w:type="dxa"/>
          </w:tcPr>
          <w:p w14:paraId="0C8F0BCB" w14:textId="5EEC6562" w:rsidR="004B79F7" w:rsidDel="003870E8" w:rsidRDefault="004B79F7">
            <w:pPr>
              <w:pStyle w:val="FirstParagraph"/>
              <w:rPr>
                <w:del w:id="1879" w:author="Carl Ollvik" w:date="2021-06-02T17:05:00Z"/>
                <w:moveFrom w:id="1880" w:author="Carl Ollvik Aasa" w:date="2021-06-02T15:08:00Z"/>
              </w:rPr>
              <w:pPrChange w:id="1881" w:author="Carl Ollvik" w:date="2021-06-02T21:32:00Z">
                <w:pPr/>
              </w:pPrChange>
            </w:pPr>
            <w:moveFrom w:id="1882" w:author="Carl Ollvik Aasa" w:date="2021-06-02T15:08:00Z">
              <w:del w:id="1883" w:author="Carl Ollvik" w:date="2021-06-02T17:05:00Z">
                <w:r w:rsidDel="003870E8">
                  <w:delText>7.41</w:delText>
                </w:r>
              </w:del>
            </w:moveFrom>
          </w:p>
        </w:tc>
        <w:tc>
          <w:tcPr>
            <w:tcW w:w="1210" w:type="dxa"/>
          </w:tcPr>
          <w:p w14:paraId="66C40FAF" w14:textId="77F0A10F" w:rsidR="004B79F7" w:rsidDel="003870E8" w:rsidRDefault="004B79F7">
            <w:pPr>
              <w:pStyle w:val="FirstParagraph"/>
              <w:rPr>
                <w:del w:id="1884" w:author="Carl Ollvik" w:date="2021-06-02T17:05:00Z"/>
                <w:moveFrom w:id="1885" w:author="Carl Ollvik Aasa" w:date="2021-06-02T15:08:00Z"/>
              </w:rPr>
              <w:pPrChange w:id="1886" w:author="Carl Ollvik" w:date="2021-06-02T21:32:00Z">
                <w:pPr/>
              </w:pPrChange>
            </w:pPr>
            <w:moveFrom w:id="1887" w:author="Carl Ollvik Aasa" w:date="2021-06-02T15:08:00Z">
              <w:del w:id="1888" w:author="Carl Ollvik" w:date="2021-06-02T17:05:00Z">
                <w:r w:rsidDel="003870E8">
                  <w:delText>9.52</w:delText>
                </w:r>
              </w:del>
            </w:moveFrom>
          </w:p>
        </w:tc>
      </w:tr>
      <w:tr w:rsidR="00855DE6" w:rsidDel="003870E8" w14:paraId="585FFF60" w14:textId="77777777" w:rsidTr="004B79F7">
        <w:trPr>
          <w:del w:id="1889" w:author="Carl Ollvik" w:date="2021-06-02T17:05:00Z"/>
        </w:trPr>
        <w:tc>
          <w:tcPr>
            <w:tcW w:w="1209" w:type="dxa"/>
          </w:tcPr>
          <w:p w14:paraId="684B1DD6" w14:textId="67076984" w:rsidR="004B79F7" w:rsidDel="003870E8" w:rsidRDefault="004B79F7">
            <w:pPr>
              <w:pStyle w:val="FirstParagraph"/>
              <w:rPr>
                <w:del w:id="1890" w:author="Carl Ollvik" w:date="2021-06-02T17:05:00Z"/>
                <w:moveFrom w:id="1891" w:author="Carl Ollvik Aasa" w:date="2021-06-02T15:08:00Z"/>
              </w:rPr>
              <w:pPrChange w:id="1892" w:author="Carl Ollvik" w:date="2021-06-02T21:32:00Z">
                <w:pPr/>
              </w:pPrChange>
            </w:pPr>
            <w:moveFrom w:id="1893" w:author="Carl Ollvik Aasa" w:date="2021-06-02T15:08:00Z">
              <w:del w:id="1894" w:author="Carl Ollvik" w:date="2021-06-02T17:05:00Z">
                <w:r w:rsidDel="003870E8">
                  <w:delText>NEG</w:delText>
                </w:r>
              </w:del>
            </w:moveFrom>
          </w:p>
        </w:tc>
        <w:tc>
          <w:tcPr>
            <w:tcW w:w="1209" w:type="dxa"/>
          </w:tcPr>
          <w:p w14:paraId="24C49361" w14:textId="03E018CD" w:rsidR="004B79F7" w:rsidDel="003870E8" w:rsidRDefault="004B79F7">
            <w:pPr>
              <w:pStyle w:val="FirstParagraph"/>
              <w:rPr>
                <w:del w:id="1895" w:author="Carl Ollvik" w:date="2021-06-02T17:05:00Z"/>
                <w:moveFrom w:id="1896" w:author="Carl Ollvik Aasa" w:date="2021-06-02T15:08:00Z"/>
              </w:rPr>
              <w:pPrChange w:id="1897" w:author="Carl Ollvik" w:date="2021-06-02T21:32:00Z">
                <w:pPr/>
              </w:pPrChange>
            </w:pPr>
            <w:moveFrom w:id="1898" w:author="Carl Ollvik Aasa" w:date="2021-06-02T15:08:00Z">
              <w:del w:id="1899" w:author="Carl Ollvik" w:date="2021-06-02T17:05:00Z">
                <w:r w:rsidDel="003870E8">
                  <w:delText>15.58</w:delText>
                </w:r>
              </w:del>
            </w:moveFrom>
          </w:p>
        </w:tc>
        <w:tc>
          <w:tcPr>
            <w:tcW w:w="1209" w:type="dxa"/>
          </w:tcPr>
          <w:p w14:paraId="2456B4A6" w14:textId="4DC0D2C3" w:rsidR="004B79F7" w:rsidDel="003870E8" w:rsidRDefault="004B79F7">
            <w:pPr>
              <w:pStyle w:val="FirstParagraph"/>
              <w:rPr>
                <w:del w:id="1900" w:author="Carl Ollvik" w:date="2021-06-02T17:05:00Z"/>
                <w:moveFrom w:id="1901" w:author="Carl Ollvik Aasa" w:date="2021-06-02T15:08:00Z"/>
              </w:rPr>
              <w:pPrChange w:id="1902" w:author="Carl Ollvik" w:date="2021-06-02T21:32:00Z">
                <w:pPr/>
              </w:pPrChange>
            </w:pPr>
            <w:moveFrom w:id="1903" w:author="Carl Ollvik Aasa" w:date="2021-06-02T15:08:00Z">
              <w:del w:id="1904" w:author="Carl Ollvik" w:date="2021-06-02T17:05:00Z">
                <w:r w:rsidDel="003870E8">
                  <w:delText>100.00</w:delText>
                </w:r>
              </w:del>
            </w:moveFrom>
          </w:p>
        </w:tc>
        <w:tc>
          <w:tcPr>
            <w:tcW w:w="1210" w:type="dxa"/>
          </w:tcPr>
          <w:p w14:paraId="2D5D17ED" w14:textId="4FEBB577" w:rsidR="004B79F7" w:rsidDel="003870E8" w:rsidRDefault="004B79F7">
            <w:pPr>
              <w:pStyle w:val="FirstParagraph"/>
              <w:rPr>
                <w:del w:id="1905" w:author="Carl Ollvik" w:date="2021-06-02T17:05:00Z"/>
                <w:moveFrom w:id="1906" w:author="Carl Ollvik Aasa" w:date="2021-06-02T15:08:00Z"/>
              </w:rPr>
              <w:pPrChange w:id="1907" w:author="Carl Ollvik" w:date="2021-06-02T21:32:00Z">
                <w:pPr/>
              </w:pPrChange>
            </w:pPr>
            <w:moveFrom w:id="1908" w:author="Carl Ollvik Aasa" w:date="2021-06-02T15:08:00Z">
              <w:del w:id="1909" w:author="Carl Ollvik" w:date="2021-06-02T17:05:00Z">
                <w:r w:rsidDel="003870E8">
                  <w:delText>26.97</w:delText>
                </w:r>
              </w:del>
            </w:moveFrom>
          </w:p>
        </w:tc>
      </w:tr>
    </w:tbl>
    <w:moveFromRangeEnd w:id="1850"/>
    <w:p w14:paraId="40DA7234" w14:textId="77777777" w:rsidR="00A54944" w:rsidRDefault="00477A73">
      <w:pPr>
        <w:pStyle w:val="FirstParagraph"/>
        <w:rPr>
          <w:ins w:id="1910" w:author="Carl Ollvik Aasa" w:date="2021-08-04T19:55:00Z"/>
        </w:rPr>
      </w:pPr>
      <w:ins w:id="1911" w:author="Carl Ollvik Aasa" w:date="2021-08-04T17:36:00Z">
        <w:r>
          <w:t>NER performance</w:t>
        </w:r>
      </w:ins>
    </w:p>
    <w:p w14:paraId="31227E7A" w14:textId="16327248" w:rsidR="006135C1" w:rsidRDefault="00A54944" w:rsidP="00A54944">
      <w:pPr>
        <w:pStyle w:val="FirstParagraph"/>
        <w:rPr>
          <w:moveFrom w:id="1912" w:author="Carl Ollvik Aasa" w:date="2021-08-04T17:15:00Z"/>
        </w:rPr>
      </w:pPr>
      <w:ins w:id="1913" w:author="Carl Ollvik Aasa" w:date="2021-08-04T19:55:00Z">
        <w:r>
          <w:t xml:space="preserve">Precision recall F1 </w:t>
        </w:r>
      </w:ins>
      <w:ins w:id="1914" w:author="Carl Ollvik Aasa" w:date="2021-08-04T17:36:00Z">
        <w:r w:rsidR="00477A73">
          <w:t xml:space="preserve"> </w:t>
        </w:r>
      </w:ins>
      <w:moveFromRangeStart w:id="1915" w:author="Carl Ollvik Aasa" w:date="2021-08-04T17:15:00Z" w:name="move78989766"/>
      <w:moveFrom w:id="1916" w:author="Carl Ollvik Aasa" w:date="2021-08-04T17:15:00Z">
        <w:ins w:id="1917" w:author="Carl Ollvik" w:date="2021-06-02T21:28:00Z">
          <w:r w:rsidR="00A81064" w:rsidRPr="003870E8" w:rsidDel="00620D15">
            <w:t xml:space="preserve">A spaCy </w:t>
          </w:r>
          <w:r w:rsidR="00A81064" w:rsidDel="00620D15">
            <w:t>NLP</w:t>
          </w:r>
          <w:r w:rsidR="00A81064" w:rsidRPr="003870E8" w:rsidDel="00620D15">
            <w:t xml:space="preserve"> pipeline was set up and run in the following order: tokenizing of text; part of speech tagging; </w:t>
          </w:r>
          <w:r w:rsidR="00A81064" w:rsidDel="00620D15">
            <w:t>dependency</w:t>
          </w:r>
          <w:r w:rsidR="00A81064" w:rsidRPr="003870E8" w:rsidDel="00620D15">
            <w:t xml:space="preserve"> pars</w:t>
          </w:r>
          <w:r w:rsidR="00A81064" w:rsidDel="00620D15">
            <w:t>ing</w:t>
          </w:r>
          <w:r w:rsidR="00A81064" w:rsidRPr="003870E8" w:rsidDel="00620D15">
            <w:t>; transformer</w:t>
          </w:r>
          <w:r w:rsidR="00A81064" w:rsidDel="00620D15">
            <w:t>-</w:t>
          </w:r>
          <w:r w:rsidR="00A81064" w:rsidRPr="003870E8" w:rsidDel="00620D15">
            <w:t xml:space="preserve">based </w:t>
          </w:r>
          <w:r w:rsidR="00A81064" w:rsidDel="00620D15">
            <w:t>NER</w:t>
          </w:r>
          <w:r w:rsidR="00A81064" w:rsidRPr="003870E8" w:rsidDel="00620D15">
            <w:t>; dictionary</w:t>
          </w:r>
          <w:r w:rsidR="00A81064" w:rsidDel="00620D15">
            <w:t xml:space="preserve">/rule-based NER.  For negation NER, the rule- and dictionary-based Swedish Negex module was </w:t>
          </w:r>
        </w:ins>
        <w:ins w:id="1918" w:author="Carl Ollvik" w:date="2021-06-02T21:31:00Z">
          <w:r w:rsidR="00855DE6" w:rsidDel="00620D15">
            <w:t>reviewed,</w:t>
          </w:r>
        </w:ins>
        <w:ins w:id="1919" w:author="Carl Ollvik" w:date="2021-06-02T21:28:00Z">
          <w:r w:rsidR="00A81064" w:rsidDel="00620D15">
            <w:t xml:space="preserve"> and the list of negations expanded to make it more suitable for patient records. As a preliminary strategy for NER of symptoms and findings, descriptive terms from the ICD-10-SE classification system were </w:t>
          </w:r>
          <w:bookmarkStart w:id="1920" w:name="_Hlk73609884"/>
          <w:r w:rsidR="00A81064" w:rsidDel="00620D15">
            <w:t xml:space="preserve">extracted </w:t>
          </w:r>
          <w:r w:rsidR="00A81064" w:rsidRPr="00644D6A" w:rsidDel="00620D15">
            <w:t xml:space="preserve">and simplified slightly for better matching. The NLP pipeline was evaluated </w:t>
          </w:r>
        </w:ins>
        <w:r w:rsidR="00733575" w:rsidRPr="00644D6A" w:rsidDel="00620D15">
          <w:t>for NER of symptoms and findings grouped as one and negations according to the definitions set (Table 1)</w:t>
        </w:r>
        <w:ins w:id="1921" w:author="Carl Ollvik" w:date="2021-06-02T21:28:00Z">
          <w:r w:rsidR="00A81064" w:rsidRPr="00644D6A" w:rsidDel="00620D15">
            <w:t>.</w:t>
          </w:r>
        </w:ins>
      </w:moveFrom>
    </w:p>
    <w:moveFromRangeEnd w:id="1915"/>
    <w:p w14:paraId="691C29F1" w14:textId="0C1DC0E5" w:rsidR="00A54944" w:rsidDel="00620D15" w:rsidRDefault="00A54944">
      <w:pPr>
        <w:pStyle w:val="FirstParagraph"/>
        <w:rPr>
          <w:ins w:id="1922" w:author="Carl Ollvik Aasa" w:date="2021-08-04T19:55:00Z"/>
        </w:rPr>
        <w:pPrChange w:id="1923" w:author="Carl Ollvik Aasa" w:date="2021-08-03T17:12:00Z">
          <w:pPr>
            <w:pStyle w:val="BodyText"/>
          </w:pPr>
        </w:pPrChange>
      </w:pPr>
    </w:p>
    <w:p w14:paraId="3F9F4C94" w14:textId="3551264A" w:rsidR="0090402D" w:rsidDel="00A463B4" w:rsidRDefault="009B6AA6">
      <w:pPr>
        <w:pStyle w:val="FirstParagraph"/>
        <w:rPr>
          <w:del w:id="1924" w:author="Carl Ollvik Aasa" w:date="2021-08-04T19:55:00Z"/>
          <w:bCs/>
        </w:rPr>
        <w:pPrChange w:id="1925" w:author="Carl Ollvik Aasa" w:date="2021-08-04T19:55:00Z">
          <w:pPr>
            <w:pStyle w:val="BodyText"/>
          </w:pPr>
        </w:pPrChange>
      </w:pPr>
      <w:del w:id="1926" w:author="Carl Ollvik Aasa" w:date="2021-08-04T17:36:00Z">
        <w:r w:rsidDel="00B61346">
          <w:delText xml:space="preserve">Qualitative analysis </w:delText>
        </w:r>
        <w:r w:rsidR="00FB3710" w:rsidDel="00B61346">
          <w:delText xml:space="preserve">of the NER output for the NLP model was done on a visualization of all entity predictions, see attachment 1. </w:delText>
        </w:r>
        <w:r w:rsidR="00FD0BAC" w:rsidRPr="00644D6A" w:rsidDel="00B61346">
          <w:delText>Manual evaluation was made for on</w:delText>
        </w:r>
        <w:r w:rsidR="00FD0BAC" w:rsidDel="00B61346">
          <w:delText xml:space="preserve">e of the ten records in the corpus </w:delText>
        </w:r>
        <w:r w:rsidR="00FD0BAC" w:rsidRPr="00644D6A" w:rsidDel="00B61346">
          <w:delText>(Fig</w:delText>
        </w:r>
        <w:r w:rsidR="00FD0BAC" w:rsidDel="00B61346">
          <w:delText>ure</w:delText>
        </w:r>
        <w:r w:rsidR="00FD0BAC" w:rsidRPr="00644D6A" w:rsidDel="00B61346">
          <w:delText xml:space="preserve"> 1)</w:delText>
        </w:r>
        <w:r w:rsidR="00FD0BAC" w:rsidDel="00B61346">
          <w:delText>,</w:delText>
        </w:r>
        <w:r w:rsidR="00FD0BAC" w:rsidRPr="00644D6A" w:rsidDel="00B61346">
          <w:delText xml:space="preserve"> but a full quantitative evaluation will be done once the technical issue with exporting the annotations is solved</w:delText>
        </w:r>
        <w:r w:rsidR="00FD0BAC" w:rsidDel="00B61346">
          <w:delText xml:space="preserve">, see section </w:delText>
        </w:r>
        <w:r w:rsidR="00FD0BAC" w:rsidDel="00B61346">
          <w:fldChar w:fldCharType="begin"/>
        </w:r>
        <w:r w:rsidR="00FD0BAC" w:rsidDel="00B61346">
          <w:delInstrText xml:space="preserve"> REF _Ref73600616 \r \h </w:delInstrText>
        </w:r>
        <w:r w:rsidR="00FD0BAC" w:rsidDel="00B61346">
          <w:fldChar w:fldCharType="separate"/>
        </w:r>
        <w:r w:rsidR="00FD0BAC" w:rsidDel="00B61346">
          <w:delText>5.4</w:delText>
        </w:r>
        <w:r w:rsidR="00FD0BAC" w:rsidDel="00B61346">
          <w:fldChar w:fldCharType="end"/>
        </w:r>
        <w:r w:rsidR="00FD0BAC" w:rsidDel="00B61346">
          <w:delText xml:space="preserve"> for discussion of implemented evaluation. </w:delText>
        </w:r>
      </w:del>
      <w:del w:id="1927" w:author="Carl Ollvik Aasa" w:date="2021-08-04T19:54:00Z">
        <w:r w:rsidR="00FB3710" w:rsidDel="00E00F2F">
          <w:delText xml:space="preserve">General results show are </w:delText>
        </w:r>
        <w:r w:rsidR="00FB3710" w:rsidRPr="00FB3710" w:rsidDel="00E00F2F">
          <w:delText>time and negations</w:delText>
        </w:r>
        <w:r w:rsidR="00FB3710" w:rsidDel="00E00F2F">
          <w:delText xml:space="preserve"> having</w:delText>
        </w:r>
        <w:r w:rsidR="00FB3710" w:rsidRPr="00FB3710" w:rsidDel="00E00F2F">
          <w:delText xml:space="preserve"> very high precision and recall;</w:delText>
        </w:r>
        <w:r w:rsidR="00FB3710" w:rsidDel="00E00F2F">
          <w:delText xml:space="preserve"> The </w:delText>
        </w:r>
        <w:r w:rsidR="00FB3710" w:rsidRPr="00FB3710" w:rsidDel="00E00F2F">
          <w:delText>person, location and organization</w:delText>
        </w:r>
        <w:r w:rsidR="00FB3710" w:rsidDel="00E00F2F">
          <w:delText xml:space="preserve"> recognition could not be analyzed in such a small corpus. S</w:delText>
        </w:r>
        <w:r w:rsidR="00FB3710" w:rsidRPr="00FB3710" w:rsidDel="00E00F2F">
          <w:delText>ymptoms/findings</w:delText>
        </w:r>
        <w:r w:rsidR="00FB3710" w:rsidDel="00E00F2F">
          <w:delText xml:space="preserve"> show</w:delText>
        </w:r>
        <w:r w:rsidR="00FB3710" w:rsidRPr="00FB3710" w:rsidDel="00E00F2F">
          <w:delText xml:space="preserve"> very low recall and only slightly higher precision. </w:delText>
        </w:r>
        <w:r w:rsidR="00FB3710" w:rsidDel="00E00F2F">
          <w:delText>F</w:delText>
        </w:r>
        <w:r w:rsidR="00FB3710" w:rsidRPr="00FB3710" w:rsidDel="00E00F2F">
          <w:delText>alse positives are typically diseases</w:delText>
        </w:r>
      </w:del>
      <w:del w:id="1928" w:author="Carl Ollvik Aasa" w:date="2021-08-04T19:55:00Z">
        <w:r w:rsidR="00FD0BAC" w:rsidDel="00A54944">
          <w:delText>.</w:delText>
        </w:r>
        <w:bookmarkEnd w:id="1920"/>
        <w:r w:rsidR="00FD0BAC" w:rsidDel="00A54944">
          <w:delText xml:space="preserve"> </w:delText>
        </w:r>
        <w:r w:rsidR="006135C1" w:rsidDel="00A54944">
          <w:delText>The preliminary manual evaluation showed a 0.</w:delText>
        </w:r>
        <w:r w:rsidR="006135C1" w:rsidRPr="00BD47DE" w:rsidDel="00A54944">
          <w:rPr>
            <w:rStyle w:val="normaltextrun"/>
            <w:rFonts w:eastAsiaTheme="majorEastAsia"/>
          </w:rPr>
          <w:delText xml:space="preserve">93 precision, </w:delText>
        </w:r>
        <w:r w:rsidR="006135C1" w:rsidDel="00A54944">
          <w:rPr>
            <w:rStyle w:val="normaltextrun"/>
            <w:rFonts w:eastAsiaTheme="majorEastAsia"/>
          </w:rPr>
          <w:delText>0.</w:delText>
        </w:r>
        <w:r w:rsidR="006135C1" w:rsidRPr="00BD47DE" w:rsidDel="00A54944">
          <w:rPr>
            <w:rStyle w:val="normaltextrun"/>
            <w:rFonts w:eastAsiaTheme="majorEastAsia"/>
          </w:rPr>
          <w:delText xml:space="preserve">55 recall and F1 score of </w:delText>
        </w:r>
        <w:r w:rsidR="006135C1" w:rsidDel="00A54944">
          <w:rPr>
            <w:rStyle w:val="normaltextrun"/>
            <w:rFonts w:eastAsiaTheme="majorEastAsia"/>
          </w:rPr>
          <w:delText>0.69</w:delText>
        </w:r>
        <w:r w:rsidR="002B7419" w:rsidDel="00A54944">
          <w:rPr>
            <w:rStyle w:val="normaltextrun"/>
            <w:rFonts w:eastAsiaTheme="majorEastAsia"/>
          </w:rPr>
          <w:delText xml:space="preserve"> (Table 3)</w:delText>
        </w:r>
        <w:r w:rsidR="006135C1" w:rsidDel="00A54944">
          <w:rPr>
            <w:bCs/>
          </w:rPr>
          <w:delText xml:space="preserve">. </w:delText>
        </w:r>
      </w:del>
    </w:p>
    <w:p w14:paraId="3188F3C7" w14:textId="73AD2E80" w:rsidR="004B79F7" w:rsidDel="003870E8" w:rsidRDefault="004B79F7">
      <w:pPr>
        <w:pStyle w:val="FirstParagraph"/>
        <w:rPr>
          <w:del w:id="1929" w:author="Carl Ollvik" w:date="2021-06-02T17:05:00Z"/>
        </w:rPr>
      </w:pPr>
      <w:bookmarkStart w:id="1930" w:name="_Toc73611228"/>
      <w:bookmarkStart w:id="1931" w:name="_Toc73791796"/>
      <w:bookmarkEnd w:id="1930"/>
      <w:bookmarkEnd w:id="1931"/>
    </w:p>
    <w:p w14:paraId="4998D636" w14:textId="18633331" w:rsidR="00F318E0" w:rsidRPr="00B92E91" w:rsidDel="003870E8" w:rsidRDefault="00F318E0">
      <w:pPr>
        <w:pStyle w:val="FirstParagraph"/>
        <w:rPr>
          <w:del w:id="1932" w:author="Carl Ollvik" w:date="2021-06-02T17:05:00Z"/>
        </w:rPr>
        <w:pPrChange w:id="1933" w:author="Carl Ollvik Aasa" w:date="2021-08-04T19:55:00Z">
          <w:pPr/>
        </w:pPrChange>
      </w:pPr>
      <w:bookmarkStart w:id="1934" w:name="_Toc73611229"/>
      <w:bookmarkStart w:id="1935" w:name="_Toc73791797"/>
      <w:bookmarkEnd w:id="1934"/>
      <w:bookmarkEnd w:id="1935"/>
    </w:p>
    <w:p w14:paraId="075EB90D" w14:textId="25F832B6" w:rsidR="00F318E0" w:rsidDel="00E66F55" w:rsidRDefault="00F318E0">
      <w:pPr>
        <w:pStyle w:val="FirstParagraph"/>
        <w:rPr>
          <w:del w:id="1936" w:author="Carl Ollvik" w:date="2021-06-02T17:02:00Z"/>
        </w:rPr>
        <w:pPrChange w:id="1937" w:author="Carl Ollvik Aasa" w:date="2021-08-04T19:55:00Z">
          <w:pPr/>
        </w:pPrChange>
      </w:pPr>
      <w:del w:id="1938" w:author="Carl Ollvik" w:date="2021-06-02T17:05:00Z">
        <w:r w:rsidDel="003870E8">
          <w:delText>Using spacy</w:delText>
        </w:r>
      </w:del>
      <w:ins w:id="1939" w:author="Carl Ollvik Aasa" w:date="2021-06-02T14:14:00Z">
        <w:del w:id="1940" w:author="Carl Ollvik" w:date="2021-06-02T17:05:00Z">
          <w:r w:rsidR="00640BEC" w:rsidDel="003870E8">
            <w:delText>spaCy</w:delText>
          </w:r>
        </w:del>
      </w:ins>
      <w:del w:id="1941" w:author="Carl Ollvik" w:date="2021-06-02T17:05:00Z">
        <w:r w:rsidDel="003870E8">
          <w:delText xml:space="preserve"> set up code import conll2003, </w:delText>
        </w:r>
      </w:del>
      <w:del w:id="1942" w:author="Carl Ollvik" w:date="2021-06-02T17:01:00Z">
        <w:r w:rsidDel="00E66F55">
          <w:delText xml:space="preserve">running … </w:delText>
        </w:r>
      </w:del>
      <w:bookmarkStart w:id="1943" w:name="_Toc73611230"/>
      <w:bookmarkStart w:id="1944" w:name="_Toc73791798"/>
      <w:bookmarkEnd w:id="1943"/>
      <w:bookmarkEnd w:id="1944"/>
    </w:p>
    <w:p w14:paraId="57EDDC9F" w14:textId="2B4A5CD1" w:rsidR="00F318E0" w:rsidDel="003870E8" w:rsidRDefault="00F318E0">
      <w:pPr>
        <w:pStyle w:val="FirstParagraph"/>
        <w:rPr>
          <w:del w:id="1945" w:author="Carl Ollvik" w:date="2021-06-02T17:06:00Z"/>
        </w:rPr>
        <w:pPrChange w:id="1946" w:author="Carl Ollvik Aasa" w:date="2021-08-04T19:55:00Z">
          <w:pPr/>
        </w:pPrChange>
      </w:pPr>
      <w:del w:id="1947" w:author="Carl Ollvik" w:date="2021-06-02T17:05:00Z">
        <w:r w:rsidDel="003870E8">
          <w:delText>Can be visualized using the spacy</w:delText>
        </w:r>
      </w:del>
      <w:ins w:id="1948" w:author="Carl Ollvik Aasa" w:date="2021-06-02T14:14:00Z">
        <w:del w:id="1949" w:author="Carl Ollvik" w:date="2021-06-02T17:05:00Z">
          <w:r w:rsidR="00640BEC" w:rsidDel="003870E8">
            <w:delText>spaCy</w:delText>
          </w:r>
        </w:del>
      </w:ins>
      <w:del w:id="1950" w:author="Carl Ollvik" w:date="2021-06-02T17:05:00Z">
        <w:r w:rsidDel="003870E8">
          <w:delText xml:space="preserve"> tool </w:delText>
        </w:r>
      </w:del>
      <w:bookmarkStart w:id="1951" w:name="_Toc73611231"/>
      <w:bookmarkStart w:id="1952" w:name="_Toc73791799"/>
      <w:bookmarkEnd w:id="1951"/>
      <w:bookmarkEnd w:id="1952"/>
    </w:p>
    <w:p w14:paraId="5B35A2BE" w14:textId="0A66E97B" w:rsidR="00F318E0" w:rsidDel="000F3AA1" w:rsidRDefault="00F318E0">
      <w:pPr>
        <w:pStyle w:val="FirstParagraph"/>
        <w:rPr>
          <w:del w:id="1953" w:author="Carl Ollvik" w:date="2021-06-02T17:06:00Z"/>
        </w:rPr>
        <w:pPrChange w:id="1954" w:author="Carl Ollvik Aasa" w:date="2021-08-04T19:55:00Z">
          <w:pPr>
            <w:pStyle w:val="Caption"/>
            <w:keepNext/>
          </w:pPr>
        </w:pPrChange>
      </w:pPr>
      <w:del w:id="1955" w:author="Carl Ollvik" w:date="2021-06-02T17:19:00Z">
        <w:r w:rsidDel="000F3AA1">
          <w:delText>Added two classes not present in model</w:delText>
        </w:r>
      </w:del>
      <w:del w:id="1956" w:author="Carl Ollvik" w:date="2021-06-02T17:06:00Z">
        <w:r w:rsidDel="003870E8">
          <w:delText xml:space="preserve"> </w:delText>
        </w:r>
        <w:bookmarkStart w:id="1957" w:name="_Toc73611232"/>
        <w:bookmarkStart w:id="1958" w:name="_Toc73791800"/>
        <w:bookmarkEnd w:id="1957"/>
        <w:bookmarkEnd w:id="1958"/>
      </w:del>
    </w:p>
    <w:p w14:paraId="33B12AD7" w14:textId="4EA42687" w:rsidR="00F318E0" w:rsidDel="000F3AA1" w:rsidRDefault="00F318E0">
      <w:pPr>
        <w:pStyle w:val="FirstParagraph"/>
        <w:rPr>
          <w:ins w:id="1959" w:author="Carl Ollvik Aasa" w:date="2021-06-02T15:13:00Z"/>
          <w:del w:id="1960" w:author="Carl Ollvik" w:date="2021-06-02T17:19:00Z"/>
        </w:rPr>
        <w:pPrChange w:id="1961" w:author="Carl Ollvik Aasa" w:date="2021-08-04T19:55:00Z">
          <w:pPr/>
        </w:pPrChange>
      </w:pPr>
      <w:del w:id="1962" w:author="Carl Ollvik" w:date="2021-06-02T17:06:00Z">
        <w:r w:rsidDel="003870E8">
          <w:delText>E</w:delText>
        </w:r>
      </w:del>
      <w:del w:id="1963" w:author="Carl Ollvik" w:date="2021-06-02T17:19:00Z">
        <w:r w:rsidDel="000F3AA1">
          <w:delText xml:space="preserve">valuation </w:delText>
        </w:r>
      </w:del>
      <w:bookmarkStart w:id="1964" w:name="_Toc73611233"/>
      <w:bookmarkStart w:id="1965" w:name="_Toc73791801"/>
      <w:bookmarkEnd w:id="1964"/>
      <w:bookmarkEnd w:id="1965"/>
    </w:p>
    <w:p w14:paraId="15E9E977" w14:textId="0225CA2E" w:rsidR="009B2004" w:rsidDel="000F3AA1" w:rsidRDefault="009B2004">
      <w:pPr>
        <w:pStyle w:val="FirstParagraph"/>
        <w:rPr>
          <w:ins w:id="1966" w:author="Carl Ollvik Aasa" w:date="2021-06-02T15:13:00Z"/>
          <w:del w:id="1967" w:author="Carl Ollvik" w:date="2021-06-02T17:19:00Z"/>
        </w:rPr>
        <w:pPrChange w:id="1968" w:author="Carl Ollvik Aasa" w:date="2021-08-04T19:55:00Z">
          <w:pPr>
            <w:pStyle w:val="Caption"/>
            <w:keepNext/>
          </w:pPr>
        </w:pPrChange>
      </w:pPr>
      <w:ins w:id="1969" w:author="Carl Ollvik Aasa" w:date="2021-06-02T15:13:00Z">
        <w:del w:id="1970" w:author="Carl Ollvik" w:date="2021-06-02T17:19:00Z">
          <w:r w:rsidDel="000F3AA1">
            <w:delText>Table 1</w:delText>
          </w:r>
          <w:bookmarkStart w:id="1971" w:name="_Toc73611234"/>
          <w:bookmarkStart w:id="1972" w:name="_Toc73791802"/>
          <w:bookmarkEnd w:id="1971"/>
          <w:bookmarkEnd w:id="1972"/>
        </w:del>
      </w:ins>
    </w:p>
    <w:p w14:paraId="49AE2D8E" w14:textId="62E527E2" w:rsidR="009B2004" w:rsidRPr="00B92E91" w:rsidDel="000F3AA1" w:rsidRDefault="009B2004">
      <w:pPr>
        <w:pStyle w:val="FirstParagraph"/>
        <w:rPr>
          <w:ins w:id="1973" w:author="Carl Ollvik Aasa" w:date="2021-06-02T15:13:00Z"/>
          <w:del w:id="1974" w:author="Carl Ollvik" w:date="2021-06-02T17:19:00Z"/>
        </w:rPr>
        <w:pPrChange w:id="1975" w:author="Carl Ollvik Aasa" w:date="2021-08-04T19:55:00Z">
          <w:pPr/>
        </w:pPrChange>
      </w:pPr>
      <w:ins w:id="1976" w:author="Carl Ollvik Aasa" w:date="2021-06-02T15:13:00Z">
        <w:del w:id="1977" w:author="Carl Ollvik" w:date="2021-06-02T17:19:00Z">
          <w:r w:rsidDel="000F3AA1">
            <w:rPr>
              <w:rFonts w:eastAsiaTheme="majorEastAsia" w:cstheme="majorBidi"/>
              <w:b/>
              <w:bCs/>
              <w:noProof/>
              <w:szCs w:val="28"/>
            </w:rPr>
            <w:drawing>
              <wp:inline distT="0" distB="0" distL="0" distR="0" wp14:anchorId="3A168AAF" wp14:editId="0DD33D36">
                <wp:extent cx="2843371" cy="561975"/>
                <wp:effectExtent l="0" t="0" r="0" b="0"/>
                <wp:docPr id="19" name="Picture 1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53307" cy="563939"/>
                        </a:xfrm>
                        <a:prstGeom prst="rect">
                          <a:avLst/>
                        </a:prstGeom>
                      </pic:spPr>
                    </pic:pic>
                  </a:graphicData>
                </a:graphic>
              </wp:inline>
            </w:drawing>
          </w:r>
          <w:bookmarkStart w:id="1978" w:name="_Toc73611235"/>
          <w:bookmarkStart w:id="1979" w:name="_Toc73791803"/>
          <w:bookmarkEnd w:id="1978"/>
          <w:bookmarkEnd w:id="1979"/>
        </w:del>
      </w:ins>
    </w:p>
    <w:p w14:paraId="73CA4BB5" w14:textId="55DDE1DB" w:rsidR="009B2004" w:rsidDel="00A81064" w:rsidRDefault="009B2004">
      <w:pPr>
        <w:pStyle w:val="FirstParagraph"/>
        <w:rPr>
          <w:del w:id="1980" w:author="Carl Ollvik" w:date="2021-06-02T21:28:00Z"/>
        </w:rPr>
        <w:pPrChange w:id="1981" w:author="Carl Ollvik Aasa" w:date="2021-08-04T19:55:00Z">
          <w:pPr/>
        </w:pPrChange>
      </w:pPr>
      <w:bookmarkStart w:id="1982" w:name="_Toc73611236"/>
      <w:bookmarkStart w:id="1983" w:name="_Toc73791804"/>
      <w:bookmarkEnd w:id="1982"/>
      <w:bookmarkEnd w:id="1983"/>
    </w:p>
    <w:p w14:paraId="2EC54F73" w14:textId="4FDF5DFD" w:rsidR="00F318E0" w:rsidDel="00E11D8C" w:rsidRDefault="00F318E0">
      <w:pPr>
        <w:pStyle w:val="FirstParagraph"/>
        <w:rPr>
          <w:del w:id="1984" w:author="Carl Ollvik" w:date="2021-08-02T19:01:00Z"/>
        </w:rPr>
        <w:pPrChange w:id="1985" w:author="Carl Ollvik Aasa" w:date="2021-08-04T19:55:00Z">
          <w:pPr>
            <w:pStyle w:val="Heading2"/>
          </w:pPr>
        </w:pPrChange>
      </w:pPr>
      <w:bookmarkStart w:id="1986" w:name="_Toc73791805"/>
      <w:del w:id="1987" w:author="Carl Ollvik" w:date="2021-08-02T19:01:00Z">
        <w:r w:rsidDel="00E11D8C">
          <w:delText>Citizen Science</w:delText>
        </w:r>
        <w:bookmarkEnd w:id="1986"/>
        <w:r w:rsidDel="00E11D8C">
          <w:delText xml:space="preserve"> </w:delText>
        </w:r>
      </w:del>
    </w:p>
    <w:p w14:paraId="6285C458" w14:textId="2CC0AF38" w:rsidR="00F318E0" w:rsidDel="00A81064" w:rsidRDefault="00F318E0">
      <w:pPr>
        <w:pStyle w:val="FirstParagraph"/>
        <w:rPr>
          <w:del w:id="1988" w:author="Carl Ollvik" w:date="2021-06-02T21:28:00Z"/>
        </w:rPr>
        <w:pPrChange w:id="1989" w:author="Carl Ollvik Aasa" w:date="2021-08-04T19:55:00Z">
          <w:pPr/>
        </w:pPrChange>
      </w:pPr>
      <w:commentRangeStart w:id="1990"/>
      <w:del w:id="1991" w:author="Carl Ollvik" w:date="2021-06-02T17:33:00Z">
        <w:r w:rsidDel="002A0D56">
          <w:delText xml:space="preserve">Because it’s hard to get data even though we have etichal </w:delText>
        </w:r>
      </w:del>
      <w:del w:id="1992" w:author="Carl Ollvik" w:date="2021-06-02T17:34:00Z">
        <w:r w:rsidDel="0052192F">
          <w:delText xml:space="preserve">we have developed a </w:delText>
        </w:r>
      </w:del>
      <w:del w:id="1993" w:author="Carl Ollvik" w:date="2021-06-02T21:28:00Z">
        <w:r w:rsidDel="00A81064">
          <w:delText>web</w:delText>
        </w:r>
      </w:del>
      <w:del w:id="1994" w:author="Carl Ollvik" w:date="2021-06-02T17:34:00Z">
        <w:r w:rsidDel="0052192F">
          <w:delText xml:space="preserve"> flask abb</w:delText>
        </w:r>
      </w:del>
      <w:bookmarkStart w:id="1995" w:name="_Toc73611238"/>
      <w:bookmarkStart w:id="1996" w:name="_Toc73791806"/>
      <w:bookmarkEnd w:id="1995"/>
      <w:bookmarkEnd w:id="1996"/>
    </w:p>
    <w:p w14:paraId="40CA4E71" w14:textId="678A7BAC" w:rsidR="00F318E0" w:rsidRPr="003E6C59" w:rsidDel="003870E8" w:rsidRDefault="00F318E0">
      <w:pPr>
        <w:pStyle w:val="FirstParagraph"/>
        <w:rPr>
          <w:del w:id="1997" w:author="Carl Ollvik" w:date="2021-06-02T17:03:00Z"/>
        </w:rPr>
        <w:pPrChange w:id="1998" w:author="Carl Ollvik Aasa" w:date="2021-08-04T19:55:00Z">
          <w:pPr>
            <w:pStyle w:val="Heading1"/>
          </w:pPr>
        </w:pPrChange>
      </w:pPr>
      <w:del w:id="1999" w:author="Carl Ollvik" w:date="2021-06-02T17:03:00Z">
        <w:r w:rsidDel="003870E8">
          <w:delText xml:space="preserve">After some minor tweaks </w:delText>
        </w:r>
        <w:bookmarkStart w:id="2000" w:name="_Toc73611239"/>
        <w:bookmarkStart w:id="2001" w:name="_Toc73791807"/>
        <w:bookmarkEnd w:id="2000"/>
        <w:bookmarkEnd w:id="2001"/>
      </w:del>
    </w:p>
    <w:p w14:paraId="2BBE482E" w14:textId="7D3F9D50" w:rsidR="00BD29E5" w:rsidDel="003870E8" w:rsidRDefault="00BD29E5">
      <w:pPr>
        <w:pStyle w:val="FirstParagraph"/>
        <w:rPr>
          <w:del w:id="2002" w:author="Carl Ollvik" w:date="2021-06-02T17:04:00Z"/>
          <w:lang w:eastAsia="en-GB"/>
        </w:rPr>
        <w:pPrChange w:id="2003" w:author="Carl Ollvik Aasa" w:date="2021-08-04T19:55:00Z">
          <w:pPr>
            <w:pStyle w:val="Heading1"/>
          </w:pPr>
        </w:pPrChange>
      </w:pPr>
      <w:del w:id="2004" w:author="Carl Ollvik" w:date="2021-06-02T17:03:00Z">
        <w:r w:rsidRPr="00E037D7" w:rsidDel="00E66F55">
          <w:rPr>
            <w:lang w:eastAsia="en-GB"/>
          </w:rPr>
          <w:delText>Rules guiding annotation decisions were produced based on cases encountered in the annotation process and these together with the developed citizen science platform will enable the collection of training data for ML models at large scale.</w:delText>
        </w:r>
      </w:del>
      <w:bookmarkStart w:id="2005" w:name="_Toc73611240"/>
      <w:bookmarkStart w:id="2006" w:name="_Toc73791808"/>
      <w:bookmarkEnd w:id="2005"/>
      <w:bookmarkEnd w:id="2006"/>
    </w:p>
    <w:p w14:paraId="2C30232A" w14:textId="42870229" w:rsidR="00F318E0" w:rsidRPr="003E6C59" w:rsidDel="003870E8" w:rsidRDefault="00F318E0">
      <w:pPr>
        <w:pStyle w:val="FirstParagraph"/>
        <w:rPr>
          <w:del w:id="2007" w:author="Carl Ollvik" w:date="2021-06-02T17:04:00Z"/>
        </w:rPr>
        <w:pPrChange w:id="2008" w:author="Carl Ollvik Aasa" w:date="2021-08-04T19:55:00Z">
          <w:pPr/>
        </w:pPrChange>
      </w:pPr>
      <w:bookmarkStart w:id="2009" w:name="_Toc73611241"/>
      <w:bookmarkStart w:id="2010" w:name="_Toc73791809"/>
      <w:bookmarkEnd w:id="2009"/>
      <w:bookmarkEnd w:id="2010"/>
    </w:p>
    <w:p w14:paraId="37C67718" w14:textId="2872EB96" w:rsidR="0090402D" w:rsidRDefault="0090402D" w:rsidP="006634E9">
      <w:pPr>
        <w:pStyle w:val="Heading3"/>
        <w:rPr>
          <w:ins w:id="2011" w:author="Carl Ollvik Aasa" w:date="2021-08-04T19:54:00Z"/>
        </w:rPr>
      </w:pPr>
      <w:bookmarkStart w:id="2012" w:name="_Toc73791810"/>
      <w:ins w:id="2013" w:author="Carl Ollvik Aasa" w:date="2021-08-04T17:22:00Z">
        <w:r>
          <w:t xml:space="preserve">Error Analysis </w:t>
        </w:r>
      </w:ins>
    </w:p>
    <w:p w14:paraId="101DA504" w14:textId="025D9DEB" w:rsidR="00C71EFC" w:rsidRPr="0071111F" w:rsidRDefault="004A09E6">
      <w:pPr>
        <w:rPr>
          <w:ins w:id="2014" w:author="Carl Ollvik Aasa" w:date="2021-08-04T17:23:00Z"/>
        </w:rPr>
        <w:pPrChange w:id="2015" w:author="Carl Ollvik Aasa" w:date="2021-08-04T19:54:00Z">
          <w:pPr>
            <w:pStyle w:val="Heading2"/>
          </w:pPr>
        </w:pPrChange>
      </w:pPr>
      <w:ins w:id="2016" w:author="Carl Ollvik Aasa" w:date="2021-08-04T20:00:00Z">
        <w:r>
          <w:t xml:space="preserve">Confusion matrix, </w:t>
        </w:r>
        <w:proofErr w:type="spellStart"/>
        <w:r>
          <w:t>symp</w:t>
        </w:r>
      </w:ins>
      <w:proofErr w:type="spellEnd"/>
      <w:ins w:id="2017" w:author="Carl Ollvik Aasa" w:date="2021-08-04T20:01:00Z">
        <w:r w:rsidR="007744F8">
          <w:t xml:space="preserve"> </w:t>
        </w:r>
      </w:ins>
      <w:ins w:id="2018" w:author="Carl Ollvik Aasa" w:date="2021-08-04T19:54:00Z">
        <w:r w:rsidR="00E00F2F">
          <w:t>F</w:t>
        </w:r>
        <w:r w:rsidR="00E00F2F" w:rsidRPr="00FB3710">
          <w:t>alse positives are typically diseases</w:t>
        </w:r>
      </w:ins>
      <w:ins w:id="2019" w:author="Carl Ollvik Aasa" w:date="2021-08-04T19:56:00Z">
        <w:r w:rsidR="00885003">
          <w:t>…</w:t>
        </w:r>
      </w:ins>
      <w:ins w:id="2020" w:author="Carl Ollvik Aasa" w:date="2021-08-04T20:00:00Z">
        <w:r w:rsidR="00F15B0C">
          <w:t xml:space="preserve"> </w:t>
        </w:r>
      </w:ins>
    </w:p>
    <w:p w14:paraId="4DC1BB21" w14:textId="61CA7597" w:rsidR="00F318E0" w:rsidRDefault="00F318E0" w:rsidP="002C3412">
      <w:pPr>
        <w:pStyle w:val="Heading1"/>
      </w:pPr>
      <w:r>
        <w:t>Discussion</w:t>
      </w:r>
      <w:bookmarkEnd w:id="2012"/>
      <w:r>
        <w:t xml:space="preserve"> </w:t>
      </w:r>
      <w:commentRangeEnd w:id="1990"/>
      <w:r w:rsidR="00CF50B9">
        <w:rPr>
          <w:rStyle w:val="CommentReference"/>
          <w:rFonts w:ascii="Calibri" w:eastAsia="Calibri" w:hAnsi="Calibri"/>
          <w:kern w:val="0"/>
        </w:rPr>
        <w:commentReference w:id="1990"/>
      </w:r>
    </w:p>
    <w:p w14:paraId="33402869" w14:textId="0DB84100" w:rsidR="008F65FA" w:rsidRDefault="008F65FA">
      <w:pPr>
        <w:pStyle w:val="FirstParagraph"/>
        <w:rPr>
          <w:rFonts w:eastAsiaTheme="majorEastAsia"/>
        </w:rPr>
        <w:pPrChange w:id="2021" w:author="Carl Ollvik Aasa" w:date="2021-08-03T17:12:00Z">
          <w:pPr>
            <w:pStyle w:val="BodyText"/>
          </w:pPr>
        </w:pPrChange>
      </w:pPr>
      <w:r w:rsidRPr="0097477E">
        <w:rPr>
          <w:rFonts w:eastAsiaTheme="majorEastAsia"/>
        </w:rPr>
        <w:t xml:space="preserve">In this project, I created an NLP pipeline for clinical text mining pipeline using </w:t>
      </w:r>
      <w:proofErr w:type="spellStart"/>
      <w:ins w:id="2022" w:author="Carl Ollvik Aasa" w:date="2021-08-03T17:12:00Z">
        <w:r w:rsidR="00280302">
          <w:rPr>
            <w:rFonts w:eastAsiaTheme="majorEastAsia"/>
          </w:rPr>
          <w:t>s</w:t>
        </w:r>
      </w:ins>
      <w:del w:id="2023" w:author="Carl Ollvik Aasa" w:date="2021-08-03T17:12:00Z">
        <w:r w:rsidRPr="0097477E" w:rsidDel="00280302">
          <w:rPr>
            <w:rFonts w:eastAsiaTheme="majorEastAsia"/>
          </w:rPr>
          <w:delText>s</w:delText>
        </w:r>
      </w:del>
      <w:r w:rsidRPr="0097477E">
        <w:rPr>
          <w:rFonts w:eastAsiaTheme="majorEastAsia"/>
        </w:rPr>
        <w:t>paCy</w:t>
      </w:r>
      <w:proofErr w:type="spellEnd"/>
      <w:r w:rsidRPr="0097477E">
        <w:rPr>
          <w:rFonts w:eastAsiaTheme="majorEastAsia"/>
        </w:rPr>
        <w:t>. This enabled the use of a transformer-based general ML model from The National Library of Sweden in combination with a dictionary- and rule-based approach with relatively little configuration effort.</w:t>
      </w:r>
      <w:r>
        <w:rPr>
          <w:rFonts w:eastAsiaTheme="majorEastAsia"/>
        </w:rPr>
        <w:t xml:space="preserve"> </w:t>
      </w:r>
    </w:p>
    <w:p w14:paraId="186FC97A" w14:textId="03814757" w:rsidR="006D6F77" w:rsidRDefault="006D6F77" w:rsidP="006D6F77">
      <w:pPr>
        <w:pStyle w:val="BodyText"/>
      </w:pPr>
      <w:r w:rsidRPr="005B5E58">
        <w:t>In the project we chose to try and build a fully functioning system rather than making only one small part with a higher degree of maturity. This follows the widely used principle of agile software development (https://agilemanifesto.org/principles.html) where you start with a minimal system and then have repeated cycles of continuous improvement in collaboration with potential end users.</w:t>
      </w:r>
    </w:p>
    <w:p w14:paraId="119A756D" w14:textId="081B3FA3" w:rsidR="00325BF9" w:rsidRPr="005B5E58" w:rsidRDefault="00325BF9" w:rsidP="00325BF9">
      <w:pPr>
        <w:pStyle w:val="FirstParagraph"/>
      </w:pPr>
      <w:r w:rsidRPr="005B5E58">
        <w:t xml:space="preserve">The study has enlightened many improvement opportunities and pitfalls which will be discussed. Furthermore, some results require further investigation and troubleshooting although some possible explanations have been identified. </w:t>
      </w:r>
    </w:p>
    <w:p w14:paraId="29D7CA6B" w14:textId="14203E93" w:rsidR="00370CF4" w:rsidRDefault="00370CF4" w:rsidP="00D9276A">
      <w:pPr>
        <w:pStyle w:val="Heading2"/>
        <w:rPr>
          <w:ins w:id="2024" w:author="Carl Ollvik Aasa" w:date="2021-08-04T13:12:00Z"/>
        </w:rPr>
      </w:pPr>
      <w:bookmarkStart w:id="2025" w:name="_Toc73791811"/>
      <w:ins w:id="2026" w:author="Carl Ollvik Aasa" w:date="2021-08-04T13:12:00Z">
        <w:r>
          <w:t>Named Entity Recogn</w:t>
        </w:r>
        <w:r w:rsidR="007F70B8">
          <w:t>i</w:t>
        </w:r>
        <w:r>
          <w:t>tion</w:t>
        </w:r>
      </w:ins>
    </w:p>
    <w:p w14:paraId="7A9C830A" w14:textId="76CDCBA7" w:rsidR="001948FE" w:rsidRPr="001948FE" w:rsidDel="002C2FEF" w:rsidRDefault="001948FE">
      <w:pPr>
        <w:pStyle w:val="Heading3"/>
        <w:rPr>
          <w:del w:id="2027" w:author="Carl Ollvik Aasa" w:date="2021-08-04T20:11:00Z"/>
        </w:rPr>
        <w:pPrChange w:id="2028" w:author="Carl Ollvik Aasa" w:date="2021-08-04T13:12:00Z">
          <w:pPr>
            <w:pStyle w:val="Heading2"/>
          </w:pPr>
        </w:pPrChange>
      </w:pPr>
      <w:del w:id="2029" w:author="Carl Ollvik Aasa" w:date="2021-08-04T20:11:00Z">
        <w:r w:rsidDel="002C2FEF">
          <w:delText>Pretrained ML model</w:delText>
        </w:r>
        <w:bookmarkEnd w:id="2025"/>
        <w:r w:rsidDel="002C2FEF">
          <w:delText xml:space="preserve"> </w:delText>
        </w:r>
      </w:del>
    </w:p>
    <w:p w14:paraId="778E5BD7" w14:textId="4465AD50" w:rsidR="00D97AD4" w:rsidDel="001102A7" w:rsidRDefault="00436B26" w:rsidP="001450D7">
      <w:pPr>
        <w:pStyle w:val="BodyText"/>
        <w:rPr>
          <w:moveFrom w:id="2030" w:author="Carl Ollvik Aasa" w:date="2021-08-04T20:10:00Z"/>
          <w:bCs/>
        </w:rPr>
      </w:pPr>
      <w:moveFromRangeStart w:id="2031" w:author="Carl Ollvik Aasa" w:date="2021-08-04T20:10:00Z" w:name="move79000260"/>
      <w:moveFrom w:id="2032" w:author="Carl Ollvik Aasa" w:date="2021-08-04T20:10:00Z">
        <w:r w:rsidRPr="005B5E58" w:rsidDel="001102A7">
          <w:t>The pre-trained ML model allowed for tokenization, dependency parsing, POS-tagging, lemmatization and NER of organizations, persons, locations, time-</w:t>
        </w:r>
        <w:r w:rsidR="000F6496" w:rsidRPr="005B5E58" w:rsidDel="001102A7">
          <w:t>modifiers,</w:t>
        </w:r>
        <w:r w:rsidRPr="005B5E58" w:rsidDel="001102A7">
          <w:t xml:space="preserve"> and measurement-related terms. </w:t>
        </w:r>
        <w:r w:rsidR="00573C37" w:rsidDel="001102A7">
          <w:rPr>
            <w:bCs/>
          </w:rPr>
          <w:t xml:space="preserve">Labeling of </w:t>
        </w:r>
        <w:r w:rsidR="00573C37" w:rsidRPr="009907C2" w:rsidDel="001102A7">
          <w:rPr>
            <w:bCs/>
            <w:lang w:val="en-GB"/>
          </w:rPr>
          <w:t>persons, locations</w:t>
        </w:r>
        <w:r w:rsidR="00573C37" w:rsidDel="001102A7">
          <w:rPr>
            <w:bCs/>
            <w:lang w:val="en-GB"/>
          </w:rPr>
          <w:t xml:space="preserve"> and</w:t>
        </w:r>
        <w:r w:rsidR="00573C37" w:rsidRPr="009907C2" w:rsidDel="001102A7">
          <w:rPr>
            <w:bCs/>
            <w:lang w:val="en-GB"/>
          </w:rPr>
          <w:t xml:space="preserve"> organizations </w:t>
        </w:r>
        <w:r w:rsidR="00286857" w:rsidDel="001102A7">
          <w:rPr>
            <w:bCs/>
            <w:lang w:val="en-GB"/>
          </w:rPr>
          <w:t xml:space="preserve">cannot be evaluated on such a small corpus as they are rare. They are not </w:t>
        </w:r>
        <w:r w:rsidR="00573C37" w:rsidRPr="009907C2" w:rsidDel="001102A7">
          <w:rPr>
            <w:bCs/>
            <w:lang w:val="en-GB"/>
          </w:rPr>
          <w:t>needed</w:t>
        </w:r>
        <w:r w:rsidR="00573C37" w:rsidDel="001102A7">
          <w:rPr>
            <w:bCs/>
            <w:lang w:val="en-GB"/>
          </w:rPr>
          <w:t xml:space="preserve"> in the context of this study but might provide great utility elsewhere such as in the de-identification of patient records</w:t>
        </w:r>
        <w:r w:rsidR="001450D7" w:rsidDel="001102A7">
          <w:rPr>
            <w:bCs/>
            <w:lang w:val="en-GB"/>
          </w:rPr>
          <w:t>.</w:t>
        </w:r>
        <w:r w:rsidR="00BD48F9" w:rsidDel="001102A7">
          <w:rPr>
            <w:bCs/>
          </w:rPr>
          <w:fldChar w:fldCharType="begin"/>
        </w:r>
        <w:r w:rsidR="004C62C8" w:rsidDel="001102A7">
          <w:rPr>
            <w:bCs/>
            <w:lang w:val="en-GB"/>
          </w:rPr>
          <w:instrText xml:space="preserve"> ADDIN ZOTERO_ITEM CSL_CITATION {"citationID":"HMlxP8pU","properties":{"formattedCitation":"(21)","plainCitation":"(21)","noteIndex":0},"citationItems":[{"id":237,"uris":["http://zotero.org/users/7999176/items/IDYX22PU"],"uri":["http://zotero.org/users/7999176/items/IDYX22PU"],"itemData":{"id":237,"type":"paper-conference","abstract":"Electronic patient records are produced in abundance every day and there is a demand to use them for research or management purposes. The records, however, contain information in the free text that can identify the patient and therefore tools are needed to identify this sensitive information. The aim is to compare two machine learning algorithms, Long Short-Term Memory (LSTM) and Conditional Random Fields (CRF) applied to a Swedish clinical data set annotated for de-identification. The results show that CRF performs better than deep learning with LSTM, with CRF giving the best results with an F1 score of 0.91 when adding more data from within the same domain. Adding general open data did, on the other hand, not improve the results.","container-title":"Linköping Electronic Conference Proceedings","language":"en","page":"8-15","source":"ep.liu.se","title":"Augmenting a De-identification System for Swedish Clinical Text Using Open Resources and Deep Learning","URL":"https://ep.liu.se/en/conference-article.aspx?series=ecp&amp;issue=166&amp;Article_No=2","volume":"166:2","author":[{"family":"Berg","given":"Hanna"},{"family":"Dalianis","given":"Hercules"}],"accessed":{"date-parts":[["2021",6,3]]},"issued":{"date-parts":[["2019",9,30]]}}}],"schema":"https://github.com/citation-style-language/schema/raw/master/csl-citation.json"} </w:instrText>
        </w:r>
        <w:r w:rsidR="00BD48F9" w:rsidDel="001102A7">
          <w:rPr>
            <w:bCs/>
          </w:rPr>
          <w:fldChar w:fldCharType="separate"/>
        </w:r>
        <w:r w:rsidR="004C62C8" w:rsidRPr="004C62C8" w:rsidDel="001102A7">
          <w:t>(21)</w:t>
        </w:r>
        <w:r w:rsidR="00BD48F9" w:rsidDel="001102A7">
          <w:rPr>
            <w:bCs/>
          </w:rPr>
          <w:fldChar w:fldCharType="end"/>
        </w:r>
        <w:r w:rsidR="001450D7" w:rsidDel="001102A7">
          <w:rPr>
            <w:bCs/>
            <w:lang w:val="en-GB"/>
          </w:rPr>
          <w:t xml:space="preserve"> </w:t>
        </w:r>
        <w:r w:rsidR="001450D7" w:rsidDel="001102A7">
          <w:t xml:space="preserve">Labeling </w:t>
        </w:r>
        <w:r w:rsidR="00573C37" w:rsidDel="001102A7">
          <w:t>for measurements has high precision, but me</w:t>
        </w:r>
        <w:r w:rsidR="00573C37" w:rsidDel="001102A7">
          <w:rPr>
            <w:bCs/>
          </w:rPr>
          <w:t xml:space="preserve">asurements without standard units such as “Temp: 37,8” are not recognized. It could be used to pre-annotate a corpus which can then be manually annotated for missing units. </w:t>
        </w:r>
        <w:r w:rsidR="000C04F8" w:rsidDel="001102A7">
          <w:rPr>
            <w:bCs/>
          </w:rPr>
          <w:t>Labeling</w:t>
        </w:r>
        <w:r w:rsidR="001450D7" w:rsidDel="001102A7">
          <w:rPr>
            <w:bCs/>
          </w:rPr>
          <w:t xml:space="preserve"> of time expressions have high precision and recall and can be deployed without modification. They could potentially be used to extract information such as years, by coupling with regex expression. </w:t>
        </w:r>
        <w:r w:rsidR="00D97AD4" w:rsidDel="001102A7">
          <w:rPr>
            <w:bCs/>
          </w:rPr>
          <w:t>Another</w:t>
        </w:r>
        <w:r w:rsidR="001450D7" w:rsidDel="001102A7">
          <w:rPr>
            <w:bCs/>
          </w:rPr>
          <w:t xml:space="preserve"> interesting potential is to extract time relations for other named entities such as symptoms by utilizing the dependency parser.  The parser has however not been evaluated in the project.</w:t>
        </w:r>
      </w:moveFrom>
    </w:p>
    <w:p w14:paraId="03917636" w14:textId="77777777" w:rsidR="00036597" w:rsidRDefault="00036597" w:rsidP="00036597">
      <w:pPr>
        <w:pStyle w:val="Heading3"/>
        <w:rPr>
          <w:moveTo w:id="2033" w:author="Carl Ollvik Aasa" w:date="2021-08-04T20:11:00Z"/>
        </w:rPr>
      </w:pPr>
      <w:bookmarkStart w:id="2034" w:name="_Toc73791812"/>
      <w:moveFromRangeEnd w:id="2031"/>
      <w:moveToRangeStart w:id="2035" w:author="Carl Ollvik Aasa" w:date="2021-08-04T20:11:00Z" w:name="move79000303"/>
      <w:moveTo w:id="2036" w:author="Carl Ollvik Aasa" w:date="2021-08-04T20:11:00Z">
        <w:r>
          <w:t xml:space="preserve">Symptoms and Findings Recognition </w:t>
        </w:r>
      </w:moveTo>
    </w:p>
    <w:p w14:paraId="7E70ACFC" w14:textId="77777777" w:rsidR="00036597" w:rsidRPr="00BE7B1A" w:rsidRDefault="00036597" w:rsidP="00036597">
      <w:pPr>
        <w:pStyle w:val="FirstParagraph"/>
        <w:rPr>
          <w:moveTo w:id="2037" w:author="Carl Ollvik Aasa" w:date="2021-08-04T20:11:00Z"/>
        </w:rPr>
      </w:pPr>
      <w:moveTo w:id="2038" w:author="Carl Ollvik Aasa" w:date="2021-08-04T20:11:00Z">
        <w:r w:rsidRPr="00BE7B1A">
          <w:t>The recall and precision in labelling of symptoms/findings needs to be improved</w:t>
        </w:r>
        <w:r>
          <w:t xml:space="preserve"> and there are several complementary strategies to achieve this:</w:t>
        </w:r>
        <w:r w:rsidRPr="00BE7B1A">
          <w:t xml:space="preserve"> </w:t>
        </w:r>
      </w:moveTo>
    </w:p>
    <w:p w14:paraId="43A948AA" w14:textId="7D33A24D" w:rsidR="00036597" w:rsidRPr="00BE7B1A" w:rsidRDefault="00036597" w:rsidP="00036597">
      <w:pPr>
        <w:pStyle w:val="BodyText"/>
        <w:rPr>
          <w:moveTo w:id="2039" w:author="Carl Ollvik Aasa" w:date="2021-08-04T20:11:00Z"/>
        </w:rPr>
      </w:pPr>
      <w:moveTo w:id="2040" w:author="Carl Ollvik Aasa" w:date="2021-08-04T20:11:00Z">
        <w:r w:rsidRPr="00BE7B1A">
          <w:t xml:space="preserve">Precision: </w:t>
        </w:r>
        <w:del w:id="2041" w:author="Carl Ollvik Aasa" w:date="2021-08-04T20:13:00Z">
          <w:r w:rsidRPr="00BE7B1A" w:rsidDel="00091B05">
            <w:delText xml:space="preserve">False positives </w:delText>
          </w:r>
          <w:r w:rsidDel="00091B05">
            <w:delText>were</w:delText>
          </w:r>
          <w:r w:rsidRPr="00BE7B1A" w:rsidDel="00091B05">
            <w:delText xml:space="preserve"> typically diseases, which </w:delText>
          </w:r>
          <w:r w:rsidDel="00091B05">
            <w:delText>was</w:delText>
          </w:r>
          <w:r w:rsidRPr="00BE7B1A" w:rsidDel="00091B05">
            <w:delText xml:space="preserve"> excepted as these are also in ICD-10-SE from which phrases </w:delText>
          </w:r>
          <w:r w:rsidDel="00091B05">
            <w:delText>we</w:delText>
          </w:r>
          <w:r w:rsidRPr="00BE7B1A" w:rsidDel="00091B05">
            <w:delText xml:space="preserve">re extracted without distinction. Inclusion of only chapters </w:delText>
          </w:r>
          <w:r w:rsidDel="00091B05">
            <w:delText>“</w:delText>
          </w:r>
          <w:r w:rsidRPr="00BE7B1A" w:rsidDel="00091B05">
            <w:delText>R</w:delText>
          </w:r>
          <w:r w:rsidDel="00091B05">
            <w:delText>”</w:delText>
          </w:r>
          <w:r w:rsidRPr="00BE7B1A" w:rsidDel="00091B05">
            <w:delText xml:space="preserve"> which contain symptoms and findings</w:delText>
          </w:r>
          <w:r w:rsidDel="00091B05">
            <w:delText xml:space="preserve"> should improve this immediately.</w:delText>
          </w:r>
        </w:del>
      </w:moveTo>
    </w:p>
    <w:p w14:paraId="50558B2E" w14:textId="77777777" w:rsidR="00036597" w:rsidRDefault="00036597" w:rsidP="00036597">
      <w:pPr>
        <w:pStyle w:val="FirstParagraph"/>
        <w:rPr>
          <w:moveTo w:id="2042" w:author="Carl Ollvik Aasa" w:date="2021-08-04T20:11:00Z"/>
          <w:lang w:eastAsia="en-GB"/>
        </w:rPr>
      </w:pPr>
      <w:moveTo w:id="2043" w:author="Carl Ollvik Aasa" w:date="2021-08-04T20:11:00Z">
        <w:r w:rsidRPr="00A81826">
          <w:rPr>
            <w:lang w:eastAsia="en-GB"/>
          </w:rPr>
          <w:t>Recall</w:t>
        </w:r>
        <w:r>
          <w:rPr>
            <w:b/>
            <w:bCs/>
            <w:lang w:eastAsia="en-GB"/>
          </w:rPr>
          <w:t xml:space="preserve">: </w:t>
        </w:r>
        <w:r>
          <w:rPr>
            <w:lang w:eastAsia="en-GB"/>
          </w:rPr>
          <w:t xml:space="preserve">Reducing the number of false negatives could be done in two parts. Firstly, allowing for inclusion of almost correct matches, such as typing errors. Such fuzzy matching can be employed using regular expressions. Other interesting implementations include generation of spelling variants from a corpus which previously has for ICD-10 in Danish </w:t>
        </w:r>
        <w:r>
          <w:rPr>
            <w:lang w:eastAsia="en-GB"/>
          </w:rPr>
          <w:fldChar w:fldCharType="begin"/>
        </w:r>
        <w:r>
          <w:rPr>
            <w:lang w:eastAsia="en-GB"/>
          </w:rPr>
          <w:instrText xml:space="preserve"> ADDIN ZOTERO_ITEM CSL_CITATION {"citationID":"SUUjTJqX","properties":{"formattedCitation":"(22)","plainCitation":"(22)","noteIndex":0},"citationItems":[{"id":223,"uris":["http://zotero.org/users/7999176/items/QRYZK66D"],"uri":["http://zotero.org/users/7999176/items/QRYZK66D"],"itemData":{"id":223,"type":"paper-conference","abstract":"Electronic patient records are a potentially rich data source for knowledge extraction in biomedical research. Here we present a method based on the ICD10 system for text-mining of Danish health records. We have evaluated how adding functionalities to a baseline text-mining tool affected the overall performance.","container-title":"Proceedings of the 5th International Workshop on Health Text Mining and Information Analysis (Louhi)","DOI":"10/gkcf59","event":"Proceedings of the 5th International Workshop on Health Text Mining and Information Analysis (Louhi)","event-place":"Gothenburg, Sweden","language":"en","page":"64-68","publisher":"Association for Computational Linguistics","publisher-place":"Gothenburg, Sweden","source":"DOI.org (Crossref)","title":"Negation scope and spelling variation for text-mining of Danish electronic patient records","URL":"http://aclweb.org/anthology/W14-1109","author":[{"family":"Engel Thomas","given":"Cecilia"},{"family":"Bjødstrup Jensen","given":"Peter"},{"family":"Werge","given":"Thomas"},{"family":"Brunak","given":"Søren"}],"accessed":{"date-parts":[["2021",6,3]]},"issued":{"date-parts":[["2014"]]}}}],"schema":"https://github.com/citation-style-language/schema/raw/master/csl-citation.json"} </w:instrText>
        </w:r>
        <w:r>
          <w:rPr>
            <w:lang w:eastAsia="en-GB"/>
          </w:rPr>
          <w:fldChar w:fldCharType="separate"/>
        </w:r>
        <w:r w:rsidRPr="004C62C8">
          <w:t>(22)</w:t>
        </w:r>
        <w:r>
          <w:rPr>
            <w:lang w:eastAsia="en-GB"/>
          </w:rPr>
          <w:fldChar w:fldCharType="end"/>
        </w:r>
        <w:r>
          <w:rPr>
            <w:lang w:eastAsia="en-GB"/>
          </w:rPr>
          <w:t xml:space="preserve">. Another improvement of recall can be done by expanding the pre-processing of ICD-10-SE codes, as only full phrases from the codes will match now. Some simple modifications can be done using regular expression to remove explanatory phrases concatenated to symptoms and disease phrases. This can also be done by the lemmatization feature of the NLP model so that different forms of words are matched, for example </w:t>
        </w:r>
        <w:r w:rsidRPr="00990274">
          <w:rPr>
            <w:i/>
            <w:iCs/>
            <w:lang w:eastAsia="en-GB"/>
          </w:rPr>
          <w:t>cough, coughing, coughed</w:t>
        </w:r>
        <w:r>
          <w:rPr>
            <w:lang w:eastAsia="en-GB"/>
          </w:rPr>
          <w:t xml:space="preserve">. Currency lemmatizes cannot be trained in </w:t>
        </w:r>
        <w:proofErr w:type="spellStart"/>
        <w:r>
          <w:rPr>
            <w:lang w:eastAsia="en-GB"/>
          </w:rPr>
          <w:t>spaCy</w:t>
        </w:r>
        <w:proofErr w:type="spellEnd"/>
        <w:r>
          <w:rPr>
            <w:lang w:eastAsia="en-GB"/>
          </w:rPr>
          <w:t xml:space="preserve"> but lookup tables for Swedish could be used and extended for common symptoms not included. </w:t>
        </w:r>
      </w:moveTo>
    </w:p>
    <w:p w14:paraId="7CC9535A" w14:textId="77777777" w:rsidR="00036597" w:rsidRDefault="00036597" w:rsidP="00036597">
      <w:pPr>
        <w:pStyle w:val="BodyText"/>
        <w:rPr>
          <w:moveTo w:id="2044" w:author="Carl Ollvik Aasa" w:date="2021-08-04T20:11:00Z"/>
          <w:lang w:eastAsia="en-GB"/>
        </w:rPr>
      </w:pPr>
      <w:moveTo w:id="2045" w:author="Carl Ollvik Aasa" w:date="2021-08-04T20:11:00Z">
        <w:r>
          <w:rPr>
            <w:lang w:eastAsia="en-GB"/>
          </w:rPr>
          <w:t xml:space="preserve">Low recall will </w:t>
        </w:r>
        <w:r w:rsidRPr="00EB08EE">
          <w:rPr>
            <w:lang w:eastAsia="en-GB"/>
          </w:rPr>
          <w:t xml:space="preserve">still be expected </w:t>
        </w:r>
        <w:r>
          <w:rPr>
            <w:lang w:eastAsia="en-GB"/>
          </w:rPr>
          <w:t xml:space="preserve">with a </w:t>
        </w:r>
        <w:r w:rsidRPr="00EB08EE">
          <w:rPr>
            <w:lang w:eastAsia="en-GB"/>
          </w:rPr>
          <w:t xml:space="preserve">dictionary-approach </w:t>
        </w:r>
        <w:r>
          <w:rPr>
            <w:lang w:eastAsia="en-GB"/>
          </w:rPr>
          <w:t>as recall only is as good as the dictionary and on such</w:t>
        </w:r>
        <w:r w:rsidRPr="00EB08EE">
          <w:rPr>
            <w:lang w:eastAsia="en-GB"/>
          </w:rPr>
          <w:t xml:space="preserve"> large and variable entity class </w:t>
        </w:r>
        <w:r>
          <w:rPr>
            <w:lang w:eastAsia="en-GB"/>
          </w:rPr>
          <w:t xml:space="preserve">as symptoms and findings this approach on its own is insufficient. </w:t>
        </w:r>
      </w:moveTo>
    </w:p>
    <w:p w14:paraId="528F9643" w14:textId="77777777" w:rsidR="00036597" w:rsidRPr="00F06A26" w:rsidRDefault="00036597" w:rsidP="00036597">
      <w:pPr>
        <w:pStyle w:val="BodyText"/>
        <w:rPr>
          <w:moveTo w:id="2046" w:author="Carl Ollvik Aasa" w:date="2021-08-04T20:11:00Z"/>
          <w:rStyle w:val="BodyTextChar"/>
        </w:rPr>
      </w:pPr>
      <w:moveTo w:id="2047" w:author="Carl Ollvik Aasa" w:date="2021-08-04T20:11:00Z">
        <w:r w:rsidRPr="00BE7B1A">
          <w:t xml:space="preserve">The </w:t>
        </w:r>
        <w:r w:rsidRPr="00F06A26">
          <w:rPr>
            <w:rStyle w:val="BodyTextChar"/>
          </w:rPr>
          <w:t>creation of a NER tool with high recall and precision for findings and symptoms requires a ML model instead. This should be trained with a gold corpus as a low error rate is needed for future applications of this NLP tool. To select the best model a thorough quantitative evaluation will also be needed.</w:t>
        </w:r>
      </w:moveTo>
    </w:p>
    <w:moveToRangeEnd w:id="2035"/>
    <w:p w14:paraId="0E84421F" w14:textId="5B98C7C9" w:rsidR="001948FE" w:rsidRDefault="001948FE">
      <w:pPr>
        <w:pStyle w:val="Heading3"/>
        <w:pPrChange w:id="2048" w:author="Carl Ollvik Aasa" w:date="2021-08-04T13:12:00Z">
          <w:pPr>
            <w:pStyle w:val="Heading2"/>
          </w:pPr>
        </w:pPrChange>
      </w:pPr>
      <w:r>
        <w:t>Negation Recognition</w:t>
      </w:r>
      <w:bookmarkEnd w:id="2034"/>
    </w:p>
    <w:p w14:paraId="30667C76" w14:textId="35D3604E" w:rsidR="00CE587A" w:rsidRDefault="00D97AD4" w:rsidP="00B85039">
      <w:pPr>
        <w:pStyle w:val="FirstParagraph"/>
        <w:rPr>
          <w:ins w:id="2049" w:author="Carl Ollvik Aasa" w:date="2021-08-04T20:21:00Z"/>
        </w:rPr>
      </w:pPr>
      <w:r>
        <w:t xml:space="preserve">The implemented negations recognition has high precision and recall and can be deployed </w:t>
      </w:r>
      <w:ins w:id="2050" w:author="Carl Ollvik Aasa" w:date="2021-08-04T20:11:00Z">
        <w:r w:rsidR="00036597">
          <w:t xml:space="preserve">for pre-annotation </w:t>
        </w:r>
      </w:ins>
      <w:r>
        <w:t xml:space="preserve">in its current state. Some performance </w:t>
      </w:r>
      <w:del w:id="2051" w:author="Carl Ollvik Aasa" w:date="2021-08-04T20:11:00Z">
        <w:r w:rsidDel="00DC3B2F">
          <w:delText>improvement</w:delText>
        </w:r>
      </w:del>
      <w:ins w:id="2052" w:author="Carl Ollvik Aasa" w:date="2021-08-04T20:11:00Z">
        <w:r w:rsidR="00DC3B2F">
          <w:t>improvements</w:t>
        </w:r>
      </w:ins>
      <w:r>
        <w:t xml:space="preserve"> can be made by integrating the pseudo-negation dictionary containing phrase</w:t>
      </w:r>
      <w:ins w:id="2053" w:author="Carl Ollvik Aasa" w:date="2021-08-04T20:12:00Z">
        <w:r w:rsidR="00282372">
          <w:t>s</w:t>
        </w:r>
      </w:ins>
      <w:del w:id="2054" w:author="Carl Ollvik Aasa" w:date="2021-08-04T20:12:00Z">
        <w:r w:rsidDel="00282372">
          <w:delText>d</w:delText>
        </w:r>
      </w:del>
      <w:r>
        <w:t xml:space="preserve"> that appear as negations but are not such as “</w:t>
      </w:r>
      <w:proofErr w:type="spellStart"/>
      <w:r>
        <w:t>kan</w:t>
      </w:r>
      <w:proofErr w:type="spellEnd"/>
      <w:r>
        <w:t xml:space="preserve"> </w:t>
      </w:r>
      <w:proofErr w:type="spellStart"/>
      <w:r>
        <w:t>ej</w:t>
      </w:r>
      <w:proofErr w:type="spellEnd"/>
      <w:r>
        <w:t xml:space="preserve"> </w:t>
      </w:r>
      <w:proofErr w:type="spellStart"/>
      <w:r>
        <w:t>uteslutas</w:t>
      </w:r>
      <w:proofErr w:type="spellEnd"/>
      <w:r>
        <w:t xml:space="preserve">”. Another improvement could be made by </w:t>
      </w:r>
      <w:del w:id="2055" w:author="Carl Ollvik Aasa" w:date="2021-08-04T20:12:00Z">
        <w:r w:rsidR="00BF357D" w:rsidDel="00282372">
          <w:delText>converting</w:delText>
        </w:r>
        <w:r w:rsidDel="00282372">
          <w:delText xml:space="preserve"> </w:delText>
        </w:r>
      </w:del>
      <w:ins w:id="2056" w:author="Carl Ollvik Aasa" w:date="2021-08-04T20:12:00Z">
        <w:r w:rsidR="00282372">
          <w:t xml:space="preserve">preprocessing of </w:t>
        </w:r>
      </w:ins>
      <w:r>
        <w:t xml:space="preserve">compound negations in the format </w:t>
      </w:r>
      <w:r w:rsidR="00467D41">
        <w:t>of “</w:t>
      </w:r>
      <w:r>
        <w:t>o” joined with another word, such as “</w:t>
      </w:r>
      <w:proofErr w:type="spellStart"/>
      <w:r>
        <w:t>ostadig</w:t>
      </w:r>
      <w:proofErr w:type="spellEnd"/>
      <w:r>
        <w:t>”</w:t>
      </w:r>
      <w:r w:rsidR="00BF357D">
        <w:t xml:space="preserve"> </w:t>
      </w:r>
      <w:r w:rsidRPr="00C3346E">
        <w:rPr>
          <w:rStyle w:val="FootnoteReference"/>
        </w:rPr>
        <w:footnoteReference w:id="12"/>
      </w:r>
      <w:r w:rsidR="003055DA">
        <w:t xml:space="preserve"> </w:t>
      </w:r>
      <w:r w:rsidR="00BF357D">
        <w:t>into a negation and root word. This also helps to reduce granularity as the root entities can be compared instead of being two separate instances.</w:t>
      </w:r>
    </w:p>
    <w:p w14:paraId="09225772" w14:textId="0581725B" w:rsidR="0076180E" w:rsidRDefault="0076180E" w:rsidP="00B85039">
      <w:pPr>
        <w:pStyle w:val="FirstParagraph"/>
        <w:rPr>
          <w:ins w:id="2057" w:author="Carl Ollvik Aasa" w:date="2021-08-04T20:21:00Z"/>
        </w:rPr>
      </w:pPr>
    </w:p>
    <w:p w14:paraId="520CBA8A" w14:textId="132D04E1" w:rsidR="0076180E" w:rsidRDefault="0076180E" w:rsidP="00B85039">
      <w:pPr>
        <w:pStyle w:val="FirstParagraph"/>
      </w:pPr>
      <w:ins w:id="2058" w:author="Carl Ollvik Aasa" w:date="2021-08-04T20:21:00Z">
        <w:r>
          <w:t xml:space="preserve">Standardization of </w:t>
        </w:r>
        <w:r w:rsidR="00D62932">
          <w:t>model performance comparisons could help</w:t>
        </w:r>
      </w:ins>
    </w:p>
    <w:p w14:paraId="7C88008A" w14:textId="7BF9094E" w:rsidR="001948FE" w:rsidDel="00036597" w:rsidRDefault="001948FE" w:rsidP="00D9276A">
      <w:pPr>
        <w:pStyle w:val="Heading2"/>
        <w:rPr>
          <w:moveFrom w:id="2059" w:author="Carl Ollvik Aasa" w:date="2021-08-04T20:11:00Z"/>
        </w:rPr>
      </w:pPr>
      <w:bookmarkStart w:id="2060" w:name="_Toc73791813"/>
      <w:moveFromRangeStart w:id="2061" w:author="Carl Ollvik Aasa" w:date="2021-08-04T20:11:00Z" w:name="move79000303"/>
      <w:moveFrom w:id="2062" w:author="Carl Ollvik Aasa" w:date="2021-08-04T20:11:00Z">
        <w:r w:rsidDel="00036597">
          <w:t>Symptoms and Findings Recognition</w:t>
        </w:r>
        <w:bookmarkEnd w:id="2060"/>
        <w:r w:rsidDel="00036597">
          <w:t xml:space="preserve"> </w:t>
        </w:r>
      </w:moveFrom>
    </w:p>
    <w:p w14:paraId="55F3A376" w14:textId="4965270A" w:rsidR="003D3D50" w:rsidRPr="00BE7B1A" w:rsidDel="00036597" w:rsidRDefault="003D3D50">
      <w:pPr>
        <w:pStyle w:val="Heading2"/>
        <w:rPr>
          <w:moveFrom w:id="2063" w:author="Carl Ollvik Aasa" w:date="2021-08-04T20:11:00Z"/>
        </w:rPr>
        <w:pPrChange w:id="2064" w:author="Carl Ollvik Aasa" w:date="2021-08-05T14:24:00Z">
          <w:pPr>
            <w:pStyle w:val="FirstParagraph"/>
          </w:pPr>
        </w:pPrChange>
      </w:pPr>
      <w:moveFrom w:id="2065" w:author="Carl Ollvik Aasa" w:date="2021-08-04T20:11:00Z">
        <w:r w:rsidRPr="00BE7B1A" w:rsidDel="00036597">
          <w:t>The recall and precision in labelling of symptoms/findings needs to be improved</w:t>
        </w:r>
        <w:r w:rsidDel="00036597">
          <w:t xml:space="preserve"> and there are several complementary strategies to achieve this:</w:t>
        </w:r>
        <w:r w:rsidRPr="00BE7B1A" w:rsidDel="00036597">
          <w:t xml:space="preserve"> </w:t>
        </w:r>
      </w:moveFrom>
    </w:p>
    <w:p w14:paraId="7ED2C3C0" w14:textId="3B55BBA5" w:rsidR="003D3D50" w:rsidRPr="00BE7B1A" w:rsidDel="00036597" w:rsidRDefault="003D3D50">
      <w:pPr>
        <w:pStyle w:val="Heading2"/>
        <w:rPr>
          <w:moveFrom w:id="2066" w:author="Carl Ollvik Aasa" w:date="2021-08-04T20:11:00Z"/>
        </w:rPr>
        <w:pPrChange w:id="2067" w:author="Carl Ollvik Aasa" w:date="2021-08-05T14:24:00Z">
          <w:pPr>
            <w:pStyle w:val="BodyText"/>
          </w:pPr>
        </w:pPrChange>
      </w:pPr>
      <w:moveFrom w:id="2068" w:author="Carl Ollvik Aasa" w:date="2021-08-04T20:11:00Z">
        <w:r w:rsidRPr="00BE7B1A" w:rsidDel="00036597">
          <w:t xml:space="preserve">Precision: False positives </w:t>
        </w:r>
        <w:r w:rsidDel="00036597">
          <w:t>were</w:t>
        </w:r>
        <w:r w:rsidRPr="00BE7B1A" w:rsidDel="00036597">
          <w:t xml:space="preserve"> typically diseases, which </w:t>
        </w:r>
        <w:r w:rsidDel="00036597">
          <w:t>was</w:t>
        </w:r>
        <w:r w:rsidRPr="00BE7B1A" w:rsidDel="00036597">
          <w:t xml:space="preserve"> excepted as these are also in ICD-10-SE from which phrases </w:t>
        </w:r>
        <w:r w:rsidDel="00036597">
          <w:t>we</w:t>
        </w:r>
        <w:r w:rsidRPr="00BE7B1A" w:rsidDel="00036597">
          <w:t xml:space="preserve">re extracted without distinction. Inclusion of only chapters </w:t>
        </w:r>
        <w:r w:rsidDel="00036597">
          <w:t>“</w:t>
        </w:r>
        <w:r w:rsidRPr="00BE7B1A" w:rsidDel="00036597">
          <w:t>R</w:t>
        </w:r>
        <w:r w:rsidDel="00036597">
          <w:t>”</w:t>
        </w:r>
        <w:r w:rsidRPr="00BE7B1A" w:rsidDel="00036597">
          <w:t xml:space="preserve"> which contain symptoms and findings</w:t>
        </w:r>
        <w:r w:rsidDel="00036597">
          <w:t xml:space="preserve"> should improve this immediately.</w:t>
        </w:r>
      </w:moveFrom>
    </w:p>
    <w:p w14:paraId="1D36CB2E" w14:textId="148EBB4A" w:rsidR="000F6496" w:rsidDel="00036597" w:rsidRDefault="000F6496">
      <w:pPr>
        <w:pStyle w:val="Heading2"/>
        <w:rPr>
          <w:moveFrom w:id="2069" w:author="Carl Ollvik Aasa" w:date="2021-08-04T20:11:00Z"/>
          <w:lang w:eastAsia="en-GB"/>
        </w:rPr>
        <w:pPrChange w:id="2070" w:author="Carl Ollvik Aasa" w:date="2021-08-05T14:24:00Z">
          <w:pPr>
            <w:pStyle w:val="FirstParagraph"/>
          </w:pPr>
        </w:pPrChange>
      </w:pPr>
      <w:moveFrom w:id="2071" w:author="Carl Ollvik Aasa" w:date="2021-08-04T20:11:00Z">
        <w:r w:rsidRPr="00A81826" w:rsidDel="00036597">
          <w:rPr>
            <w:lang w:eastAsia="en-GB"/>
          </w:rPr>
          <w:t>Recall</w:t>
        </w:r>
        <w:r w:rsidDel="00036597">
          <w:rPr>
            <w:bCs/>
            <w:lang w:eastAsia="en-GB"/>
          </w:rPr>
          <w:t xml:space="preserve">: </w:t>
        </w:r>
        <w:r w:rsidDel="00036597">
          <w:rPr>
            <w:lang w:eastAsia="en-GB"/>
          </w:rPr>
          <w:t xml:space="preserve">Reducing the number of false </w:t>
        </w:r>
        <w:r w:rsidR="00A81826" w:rsidDel="00036597">
          <w:rPr>
            <w:lang w:eastAsia="en-GB"/>
          </w:rPr>
          <w:t>negatives</w:t>
        </w:r>
        <w:r w:rsidDel="00036597">
          <w:rPr>
            <w:lang w:eastAsia="en-GB"/>
          </w:rPr>
          <w:t xml:space="preserve"> could be done in two parts. Firstly, allowing for inclusion of almost correct matches, such as typing errors. Such fuzzy matching can be employed using regular expressions. Other interesting implementations include generation of spelling variants from a corpus which previously has for ICD-10 in Danish </w:t>
        </w:r>
        <w:r w:rsidDel="00036597">
          <w:rPr>
            <w:rFonts w:eastAsia="Times New Roman"/>
            <w:b w:val="0"/>
            <w:color w:val="000000" w:themeColor="text1"/>
            <w:spacing w:val="-10"/>
            <w:kern w:val="24"/>
            <w:szCs w:val="24"/>
            <w:lang w:val="en-US" w:eastAsia="en-GB"/>
          </w:rPr>
          <w:fldChar w:fldCharType="begin"/>
        </w:r>
        <w:r w:rsidR="004C62C8" w:rsidDel="00036597">
          <w:rPr>
            <w:lang w:eastAsia="en-GB"/>
          </w:rPr>
          <w:instrText xml:space="preserve"> ADDIN ZOTERO_ITEM CSL_CITATION {"citationID":"SUUjTJqX","properties":{"formattedCitation":"(22)","plainCitation":"(22)","noteIndex":0},"citationItems":[{"id":223,"uris":["http://zotero.org/users/7999176/items/QRYZK66D"],"uri":["http://zotero.org/users/7999176/items/QRYZK66D"],"itemData":{"id":223,"type":"paper-conference","abstract":"Electronic patient records are a potentially rich data source for knowledge extraction in biomedical research. Here we present a method based on the ICD10 system for text-mining of Danish health records. We have evaluated how adding functionalities to a baseline text-mining tool affected the overall performance.","container-title":"Proceedings of the 5th International Workshop on Health Text Mining and Information Analysis (Louhi)","DOI":"10/gkcf59","event":"Proceedings of the 5th International Workshop on Health Text Mining and Information Analysis (Louhi)","event-place":"Gothenburg, Sweden","language":"en","page":"64-68","publisher":"Association for Computational Linguistics","publisher-place":"Gothenburg, Sweden","source":"DOI.org (Crossref)","title":"Negation scope and spelling variation for text-mining of Danish electronic patient records","URL":"http://aclweb.org/anthology/W14-1109","author":[{"family":"Engel Thomas","given":"Cecilia"},{"family":"Bjødstrup Jensen","given":"Peter"},{"family":"Werge","given":"Thomas"},{"family":"Brunak","given":"Søren"}],"accessed":{"date-parts":[["2021",6,3]]},"issued":{"date-parts":[["2014"]]}}}],"schema":"https://github.com/citation-style-language/schema/raw/master/csl-citation.json"} </w:instrText>
        </w:r>
        <w:r w:rsidDel="00036597">
          <w:rPr>
            <w:rFonts w:eastAsia="Times New Roman"/>
            <w:b w:val="0"/>
            <w:color w:val="000000" w:themeColor="text1"/>
            <w:spacing w:val="-10"/>
            <w:kern w:val="24"/>
            <w:szCs w:val="24"/>
            <w:lang w:val="en-US" w:eastAsia="en-GB"/>
          </w:rPr>
          <w:fldChar w:fldCharType="separate"/>
        </w:r>
        <w:r w:rsidR="004C62C8" w:rsidRPr="004C62C8" w:rsidDel="00036597">
          <w:t>(22)</w:t>
        </w:r>
        <w:r w:rsidDel="00036597">
          <w:rPr>
            <w:rFonts w:eastAsia="Times New Roman"/>
            <w:b w:val="0"/>
            <w:color w:val="000000" w:themeColor="text1"/>
            <w:spacing w:val="-10"/>
            <w:kern w:val="24"/>
            <w:szCs w:val="24"/>
            <w:lang w:val="en-US" w:eastAsia="en-GB"/>
          </w:rPr>
          <w:fldChar w:fldCharType="end"/>
        </w:r>
        <w:r w:rsidDel="00036597">
          <w:rPr>
            <w:lang w:eastAsia="en-GB"/>
          </w:rPr>
          <w:t xml:space="preserve">. Another improvement of recall can be done by expanding the pre-processing of ICD-10-SE codes, as only full phrases from the codes will match now. Some simple modifications can be done using regular expression to remove explanatory phrases concatenated to symptoms and disease phrases. This can also be done by the lemmatization feature of the NLP model so that different forms of words are matched, for example </w:t>
        </w:r>
        <w:r w:rsidRPr="00990274" w:rsidDel="00036597">
          <w:rPr>
            <w:i/>
            <w:iCs/>
            <w:lang w:eastAsia="en-GB"/>
          </w:rPr>
          <w:t>cough, coughing, coughed</w:t>
        </w:r>
        <w:r w:rsidDel="00036597">
          <w:rPr>
            <w:lang w:eastAsia="en-GB"/>
          </w:rPr>
          <w:t xml:space="preserve">. Currency lemmatizes cannot be trained in spaCy but lookup tables for Swedish could be used and extended for common symptoms not included. </w:t>
        </w:r>
      </w:moveFrom>
    </w:p>
    <w:p w14:paraId="13ADAD8F" w14:textId="0F9D231E" w:rsidR="003537C3" w:rsidDel="00036597" w:rsidRDefault="000F6496">
      <w:pPr>
        <w:pStyle w:val="Heading2"/>
        <w:rPr>
          <w:moveFrom w:id="2072" w:author="Carl Ollvik Aasa" w:date="2021-08-04T20:11:00Z"/>
          <w:lang w:eastAsia="en-GB"/>
        </w:rPr>
        <w:pPrChange w:id="2073" w:author="Carl Ollvik Aasa" w:date="2021-08-05T14:24:00Z">
          <w:pPr>
            <w:pStyle w:val="BodyText"/>
          </w:pPr>
        </w:pPrChange>
      </w:pPr>
      <w:moveFrom w:id="2074" w:author="Carl Ollvik Aasa" w:date="2021-08-04T20:11:00Z">
        <w:r w:rsidDel="00036597">
          <w:rPr>
            <w:lang w:eastAsia="en-GB"/>
          </w:rPr>
          <w:t xml:space="preserve">Low recall will </w:t>
        </w:r>
        <w:r w:rsidRPr="00EB08EE" w:rsidDel="00036597">
          <w:rPr>
            <w:lang w:eastAsia="en-GB"/>
          </w:rPr>
          <w:t xml:space="preserve">still be expected </w:t>
        </w:r>
        <w:r w:rsidDel="00036597">
          <w:rPr>
            <w:lang w:eastAsia="en-GB"/>
          </w:rPr>
          <w:t xml:space="preserve">with a </w:t>
        </w:r>
        <w:r w:rsidRPr="00EB08EE" w:rsidDel="00036597">
          <w:rPr>
            <w:lang w:eastAsia="en-GB"/>
          </w:rPr>
          <w:t xml:space="preserve">dictionary-approach </w:t>
        </w:r>
        <w:r w:rsidDel="00036597">
          <w:rPr>
            <w:lang w:eastAsia="en-GB"/>
          </w:rPr>
          <w:t>as recall only is as good as the dictionary and on such</w:t>
        </w:r>
        <w:r w:rsidRPr="00EB08EE" w:rsidDel="00036597">
          <w:rPr>
            <w:lang w:eastAsia="en-GB"/>
          </w:rPr>
          <w:t xml:space="preserve"> large and variable entity class </w:t>
        </w:r>
        <w:r w:rsidDel="00036597">
          <w:rPr>
            <w:lang w:eastAsia="en-GB"/>
          </w:rPr>
          <w:t xml:space="preserve">as symptoms and findings this approach on its own is insufficient. </w:t>
        </w:r>
      </w:moveFrom>
    </w:p>
    <w:p w14:paraId="2C904BEE" w14:textId="1B1FA948" w:rsidR="00F033D0" w:rsidRPr="00F06A26" w:rsidDel="00036597" w:rsidRDefault="00F033D0">
      <w:pPr>
        <w:pStyle w:val="Heading2"/>
        <w:rPr>
          <w:moveFrom w:id="2075" w:author="Carl Ollvik Aasa" w:date="2021-08-04T20:11:00Z"/>
          <w:rStyle w:val="BodyTextChar"/>
          <w:rFonts w:eastAsia="AdvGulliv-R"/>
        </w:rPr>
        <w:pPrChange w:id="2076" w:author="Carl Ollvik Aasa" w:date="2021-08-05T14:24:00Z">
          <w:pPr>
            <w:pStyle w:val="BodyText"/>
          </w:pPr>
        </w:pPrChange>
      </w:pPr>
      <w:moveFrom w:id="2077" w:author="Carl Ollvik Aasa" w:date="2021-08-04T20:11:00Z">
        <w:r w:rsidRPr="00BE7B1A" w:rsidDel="00036597">
          <w:t xml:space="preserve">The </w:t>
        </w:r>
        <w:r w:rsidRPr="00F06A26" w:rsidDel="00036597">
          <w:rPr>
            <w:rStyle w:val="BodyTextChar"/>
            <w:rFonts w:eastAsia="AdvGulliv-R"/>
          </w:rPr>
          <w:t>creation of a NER tool with high recall and precision for findings and symptoms requires a ML model instead. This should be trained with a gold corpus as a low error rate is needed for future applications of this NLP tool. To select the best model a thorough quantitative evaluation will also be needed.</w:t>
        </w:r>
      </w:moveFrom>
    </w:p>
    <w:p w14:paraId="56706C47" w14:textId="474508CA" w:rsidR="004E4C33" w:rsidRPr="004E4C33" w:rsidRDefault="004E4C33" w:rsidP="00D9276A">
      <w:pPr>
        <w:pStyle w:val="Heading2"/>
        <w:rPr>
          <w:lang w:eastAsia="en-GB"/>
        </w:rPr>
      </w:pPr>
      <w:bookmarkStart w:id="2078" w:name="_Ref73600616"/>
      <w:bookmarkStart w:id="2079" w:name="_Toc73791814"/>
      <w:moveFromRangeEnd w:id="2061"/>
      <w:r>
        <w:rPr>
          <w:lang w:eastAsia="en-GB"/>
        </w:rPr>
        <w:t>Limitations</w:t>
      </w:r>
      <w:bookmarkEnd w:id="2078"/>
      <w:bookmarkEnd w:id="2079"/>
    </w:p>
    <w:p w14:paraId="290EC9F6" w14:textId="16B80C62" w:rsidR="00F033D0" w:rsidRPr="00F06A26" w:rsidRDefault="00F033D0">
      <w:pPr>
        <w:pStyle w:val="FirstParagraph"/>
        <w:rPr>
          <w:rStyle w:val="BodyTextChar"/>
          <w:b/>
        </w:rPr>
        <w:pPrChange w:id="2080" w:author="Carl Ollvik Aasa" w:date="2021-08-04T12:53:00Z">
          <w:pPr>
            <w:pStyle w:val="BodyText"/>
          </w:pPr>
        </w:pPrChange>
      </w:pPr>
      <w:r>
        <w:t xml:space="preserve">In </w:t>
      </w:r>
      <w:r w:rsidRPr="00F06A26">
        <w:rPr>
          <w:rStyle w:val="BodyTextChar"/>
        </w:rPr>
        <w:t>this project, the evaluation of the performance of the pipeline was</w:t>
      </w:r>
      <w:r w:rsidR="00AA1A50">
        <w:rPr>
          <w:rStyle w:val="BodyTextChar"/>
        </w:rPr>
        <w:t xml:space="preserve"> made </w:t>
      </w:r>
      <w:r w:rsidRPr="00F06A26">
        <w:rPr>
          <w:rStyle w:val="BodyTextChar"/>
        </w:rPr>
        <w:t>qualitative</w:t>
      </w:r>
      <w:r w:rsidR="00AA1A50">
        <w:rPr>
          <w:rStyle w:val="BodyTextChar"/>
        </w:rPr>
        <w:t xml:space="preserve">ly from visual comparison o </w:t>
      </w:r>
      <w:r w:rsidRPr="00F06A26">
        <w:rPr>
          <w:rStyle w:val="BodyTextChar"/>
        </w:rPr>
        <w:t xml:space="preserve">to our gold standard corpus of 10 fabricated charts, which was annotated by a single annotator. These are important limitation of this that need to be improved in subsequent phases of the project. </w:t>
      </w:r>
    </w:p>
    <w:p w14:paraId="502FCD2E" w14:textId="57DC9350" w:rsidR="00AA1A50" w:rsidRPr="006A14D2" w:rsidRDefault="0017193E" w:rsidP="006A14D2">
      <w:pPr>
        <w:pStyle w:val="BodyText"/>
      </w:pPr>
      <w:r w:rsidRPr="006A14D2">
        <w:t>Firstly, q</w:t>
      </w:r>
      <w:r w:rsidR="004E4C33" w:rsidRPr="006A14D2">
        <w:t xml:space="preserve">uantification </w:t>
      </w:r>
      <w:r w:rsidR="004853A6" w:rsidRPr="006A14D2">
        <w:t xml:space="preserve">off </w:t>
      </w:r>
      <w:r w:rsidR="007C18CC" w:rsidRPr="006A14D2">
        <w:t>NLP-</w:t>
      </w:r>
      <w:r w:rsidR="004853A6" w:rsidRPr="006A14D2">
        <w:t xml:space="preserve">model performance </w:t>
      </w:r>
      <w:r w:rsidR="004E4C33" w:rsidRPr="006A14D2">
        <w:t>should be implemented</w:t>
      </w:r>
      <w:r w:rsidR="007C18CC" w:rsidRPr="006A14D2">
        <w:t xml:space="preserve">. </w:t>
      </w:r>
      <w:r w:rsidR="00EA20BE" w:rsidRPr="006A14D2">
        <w:t>This should compare the corresponding entities in the annotated corpus to the</w:t>
      </w:r>
      <w:r w:rsidR="00B26249" w:rsidRPr="006A14D2">
        <w:t xml:space="preserve"> entity labels made by the NLP model.</w:t>
      </w:r>
      <w:r w:rsidR="003F5029" w:rsidRPr="006A14D2">
        <w:t xml:space="preserve"> Alignment of tokens must be done and verified as so that the correct comparison can be made. Extraction of false and true positive, respective negative </w:t>
      </w:r>
      <w:r w:rsidR="00055E1E" w:rsidRPr="006A14D2">
        <w:t xml:space="preserve">entity </w:t>
      </w:r>
      <w:r w:rsidR="003F5029" w:rsidRPr="006A14D2">
        <w:t>matches  for each corresponding token</w:t>
      </w:r>
      <w:r w:rsidR="00055E1E" w:rsidRPr="006A14D2">
        <w:t xml:space="preserve"> should be done </w:t>
      </w:r>
      <w:r w:rsidR="00942D78" w:rsidRPr="006A14D2">
        <w:t xml:space="preserve">from which </w:t>
      </w:r>
      <w:r w:rsidR="00055E1E" w:rsidRPr="006A14D2">
        <w:t xml:space="preserve">calculations of </w:t>
      </w:r>
      <w:r w:rsidR="00942D78" w:rsidRPr="006A14D2">
        <w:t>precision</w:t>
      </w:r>
      <w:r w:rsidR="00055E1E" w:rsidRPr="006A14D2">
        <w:t>, recall and F1</w:t>
      </w:r>
      <w:r w:rsidR="00942D78" w:rsidRPr="006A14D2">
        <w:t xml:space="preserve"> </w:t>
      </w:r>
      <w:r w:rsidR="00055E1E" w:rsidRPr="006A14D2">
        <w:t>score should</w:t>
      </w:r>
      <w:r w:rsidR="00942D78" w:rsidRPr="006A14D2">
        <w:t xml:space="preserve"> be performed</w:t>
      </w:r>
      <w:r w:rsidR="00055E1E" w:rsidRPr="006A14D2">
        <w:t xml:space="preserve">, see section </w:t>
      </w:r>
      <w:r w:rsidR="00055E1E" w:rsidRPr="006A14D2">
        <w:fldChar w:fldCharType="begin"/>
      </w:r>
      <w:r w:rsidR="00055E1E" w:rsidRPr="006A14D2">
        <w:instrText xml:space="preserve"> REF _Ref73585710 \h </w:instrText>
      </w:r>
      <w:r w:rsidR="006A14D2">
        <w:instrText xml:space="preserve"> \* MERGEFORMAT </w:instrText>
      </w:r>
      <w:r w:rsidR="00440995">
        <w:fldChar w:fldCharType="separate"/>
      </w:r>
      <w:r w:rsidR="00055E1E" w:rsidRPr="006A14D2">
        <w:fldChar w:fldCharType="end"/>
      </w:r>
      <w:r w:rsidR="00055E1E" w:rsidRPr="006A14D2">
        <w:fldChar w:fldCharType="begin"/>
      </w:r>
      <w:r w:rsidR="00055E1E" w:rsidRPr="006A14D2">
        <w:instrText xml:space="preserve"> REF _Ref73585717 \r \h </w:instrText>
      </w:r>
      <w:r w:rsidR="006A14D2">
        <w:instrText xml:space="preserve"> \* MERGEFORMAT </w:instrText>
      </w:r>
      <w:r w:rsidR="00055E1E" w:rsidRPr="006A14D2">
        <w:fldChar w:fldCharType="separate"/>
      </w:r>
      <w:r w:rsidR="00055E1E" w:rsidRPr="006A14D2">
        <w:t>6.4</w:t>
      </w:r>
      <w:r w:rsidR="00055E1E" w:rsidRPr="006A14D2">
        <w:fldChar w:fldCharType="end"/>
      </w:r>
      <w:r w:rsidR="007B5D02">
        <w:t>. Moreover, the number of characters and tokens in every document should be quantified and the distribution of entities.</w:t>
      </w:r>
      <w:r w:rsidR="00942D78" w:rsidRPr="006A14D2">
        <w:t xml:space="preserve"> </w:t>
      </w:r>
      <w:r w:rsidR="00B26249" w:rsidRPr="006A14D2">
        <w:t xml:space="preserve">I have already implemented and tested scripts for performing this task </w:t>
      </w:r>
      <w:r w:rsidR="00F2763F" w:rsidRPr="006A14D2">
        <w:t>but there are currently difficulties exporting</w:t>
      </w:r>
      <w:r w:rsidR="00942D78" w:rsidRPr="006A14D2">
        <w:t xml:space="preserve"> the annotated corpus</w:t>
      </w:r>
      <w:r w:rsidR="0097062D" w:rsidRPr="006A14D2">
        <w:t xml:space="preserve"> from INCEpTION</w:t>
      </w:r>
      <w:r w:rsidR="00914308" w:rsidRPr="006A14D2">
        <w:t xml:space="preserve"> because of a bug in the export module of the program. Fixing </w:t>
      </w:r>
      <w:r w:rsidR="00D13BCA" w:rsidRPr="006A14D2">
        <w:t xml:space="preserve">this </w:t>
      </w:r>
      <w:r w:rsidR="00914308" w:rsidRPr="006A14D2">
        <w:t xml:space="preserve">would be the first step </w:t>
      </w:r>
      <w:r w:rsidR="00D13BCA" w:rsidRPr="006A14D2">
        <w:t>to address the limitations of the project and the team behind INCEpTION has been contacted.</w:t>
      </w:r>
      <w:r w:rsidR="00FC0A3D">
        <w:t xml:space="preserve"> Using these scripts, t</w:t>
      </w:r>
      <w:ins w:id="2081" w:author="Carl Ollvik Aasa" w:date="2021-06-02T12:35:00Z">
        <w:r w:rsidR="00FC0A3D">
          <w:rPr>
            <w:lang w:eastAsia="en-GB"/>
          </w:rPr>
          <w:t xml:space="preserve">he </w:t>
        </w:r>
      </w:ins>
      <w:r w:rsidR="00FC0A3D">
        <w:rPr>
          <w:lang w:eastAsia="en-GB"/>
        </w:rPr>
        <w:t xml:space="preserve">annotated corpus was exported from </w:t>
      </w:r>
      <w:r w:rsidR="00FC0A3D">
        <w:t>INCEpTION</w:t>
      </w:r>
      <w:r w:rsidR="00FC0A3D">
        <w:rPr>
          <w:lang w:eastAsia="en-GB"/>
        </w:rPr>
        <w:t xml:space="preserve"> in CoNLL-2003 format. After aligning the tokenization of these texts using </w:t>
      </w:r>
      <w:del w:id="2082" w:author="Carl Ollvik Aasa" w:date="2021-06-02T14:14:00Z">
        <w:r w:rsidR="00FC0A3D" w:rsidDel="00640BEC">
          <w:rPr>
            <w:lang w:eastAsia="en-GB"/>
          </w:rPr>
          <w:delText>spacy</w:delText>
        </w:r>
      </w:del>
      <w:proofErr w:type="spellStart"/>
      <w:ins w:id="2083" w:author="Carl Ollvik Aasa" w:date="2021-06-02T14:14:00Z">
        <w:r w:rsidR="00FC0A3D">
          <w:rPr>
            <w:lang w:eastAsia="en-GB"/>
          </w:rPr>
          <w:t>spaCy</w:t>
        </w:r>
      </w:ins>
      <w:proofErr w:type="spellEnd"/>
      <w:r w:rsidR="00FC0A3D">
        <w:rPr>
          <w:lang w:eastAsia="en-GB"/>
        </w:rPr>
        <w:t xml:space="preserve"> alignment module, these true annotations were compared to the annotations produced by the NLP using the scripts as well as </w:t>
      </w:r>
      <w:ins w:id="2084" w:author="Carl Ollvik Aasa" w:date="2021-06-02T14:13:00Z">
        <w:r w:rsidR="00FC0A3D">
          <w:rPr>
            <w:lang w:eastAsia="en-GB"/>
          </w:rPr>
          <w:t>S</w:t>
        </w:r>
      </w:ins>
      <w:del w:id="2085" w:author="Carl Ollvik Aasa" w:date="2021-06-02T14:13:00Z">
        <w:r w:rsidR="00FC0A3D" w:rsidDel="00640BEC">
          <w:rPr>
            <w:lang w:eastAsia="en-GB"/>
          </w:rPr>
          <w:delText>s</w:delText>
        </w:r>
      </w:del>
      <w:r w:rsidR="00FC0A3D">
        <w:rPr>
          <w:lang w:eastAsia="en-GB"/>
        </w:rPr>
        <w:t>paCy evaluation module.</w:t>
      </w:r>
    </w:p>
    <w:p w14:paraId="4A30F784" w14:textId="5A0DE75F" w:rsidR="00436B26" w:rsidRPr="004C497A" w:rsidRDefault="00436B26" w:rsidP="007865FD">
      <w:pPr>
        <w:pStyle w:val="BodyText"/>
        <w:rPr>
          <w:bCs/>
        </w:rPr>
      </w:pPr>
      <w:r w:rsidRPr="004E4C33">
        <w:rPr>
          <w:rFonts w:eastAsiaTheme="majorEastAsia"/>
        </w:rPr>
        <w:t xml:space="preserve">Secondly, evaluation of the gold-standard annotations of the corpus should be employed and annotations potentially improved. </w:t>
      </w:r>
      <w:r w:rsidRPr="004E4C33">
        <w:t xml:space="preserve">As a simple step intra-annotator agreement could be evaluated, which can give an indication of the difficulty of the corpus and the quality of the annotator. The use of several different annotators would be the next step. The corpus now only reflects the individual interpretation of one annotator, both making it error prone and susceptible to bias. Analysis and metric thresholds for different aspects of inter-/intra annotator agreement (IAA) should be defined </w:t>
      </w:r>
      <w:r w:rsidR="00446933">
        <w:t xml:space="preserve">as </w:t>
      </w:r>
      <w:r w:rsidRPr="004E4C33">
        <w:t xml:space="preserve">inclusion and exclusion criteria of annotations to be included in a corpus. It is also of great importance to consider the recruitment of annotators for an annotation task and state </w:t>
      </w:r>
      <w:r w:rsidRPr="004C497A">
        <w:t>recruitment criteria.</w:t>
      </w:r>
      <w:r w:rsidR="000F6496" w:rsidRPr="004C497A">
        <w:t xml:space="preserve"> </w:t>
      </w:r>
      <w:r w:rsidR="000F6496" w:rsidRPr="004C497A">
        <w:fldChar w:fldCharType="begin"/>
      </w:r>
      <w:r w:rsidR="004C62C8">
        <w:instrText xml:space="preserve"> ADDIN ZOTERO_ITEM CSL_CITATION {"citationID":"yPDoGS5a","properties":{"formattedCitation":"(23)","plainCitation":"(23)","noteIndex":0},"citationItems":[{"id":219,"uris":["http://zotero.org/users/7999176/items/AFL3FDFW"],"uri":["http://zotero.org/users/7999176/items/AFL3FDFW"],"itemData":{"id":219,"type":"paper-conference","abstract":"Trustworthy corpora are necessary for train-ing and meaningful evaluation of algorithms which use annotations. These standard collections are called Gold Standard Corpora (GSC). However the construction of GSC is a laborious and time-consuming process and size, quality and most of all availability of task-specific GSC directly influence the development of machine learning based nat-ural language processing algorithms. This paper provides an introduction to gold standard corpus construction in the context of natural language processing and gives an overview of alternative approaches.","DOI":"10/gkcfpf","source":"ResearchGate","title":"The Gold Standard in Corpus Annotation","author":[{"family":"Wissler","given":"Lars"},{"family":"Almashraee","given":"Mohammed"},{"family":"Monett","given":"Dagmar"},{"family":"Paschke","given":"Adrian"}],"issued":{"date-parts":[["2014",6,26]]}}}],"schema":"https://github.com/citation-style-language/schema/raw/master/csl-citation.json"} </w:instrText>
      </w:r>
      <w:r w:rsidR="000F6496" w:rsidRPr="004C497A">
        <w:fldChar w:fldCharType="separate"/>
      </w:r>
      <w:r w:rsidR="004C62C8" w:rsidRPr="004C62C8">
        <w:t>(23)</w:t>
      </w:r>
      <w:r w:rsidR="000F6496" w:rsidRPr="004C497A">
        <w:fldChar w:fldCharType="end"/>
      </w:r>
      <w:r w:rsidR="000F6496" w:rsidRPr="004C497A">
        <w:t>.</w:t>
      </w:r>
      <w:r w:rsidR="006721F0" w:rsidRPr="004C497A">
        <w:t xml:space="preserve"> </w:t>
      </w:r>
      <w:r w:rsidR="006721F0" w:rsidRPr="004C497A">
        <w:rPr>
          <w:bCs/>
        </w:rPr>
        <w:t xml:space="preserve">Creating guidelines presents many challenges and a previously implemented guideline structures and creation methods should be reviewed qualitatively and quantitatively to determine best practices and implement workflows for structured guideline creation principles. </w:t>
      </w:r>
    </w:p>
    <w:p w14:paraId="2E1FB19E" w14:textId="140543D1" w:rsidR="004C497A" w:rsidRDefault="004C497A" w:rsidP="007865FD">
      <w:pPr>
        <w:pStyle w:val="BodyText"/>
      </w:pPr>
      <w:r w:rsidRPr="005B5E58">
        <w:t xml:space="preserve">Thirdly, while a small </w:t>
      </w:r>
      <w:r w:rsidRPr="00F20B38">
        <w:t xml:space="preserve">corpus annotated is at least in part suitable for evaluation of the NLP pipeline, a much larger corpus is </w:t>
      </w:r>
      <w:r w:rsidRPr="00F646D5">
        <w:t xml:space="preserve">required for training new ML model components. The citizen science platform can also be used to collect such a larger annotated corpus that reflects a large variety of writing styles. Emergency medicine was chosen as chart form </w:t>
      </w:r>
      <w:commentRangeStart w:id="2086"/>
      <w:r w:rsidRPr="00F646D5">
        <w:t>because all doctors work there as part of their education regardless of their later specialization and because emergency medicine covers a very large variety of patients</w:t>
      </w:r>
      <w:commentRangeEnd w:id="2086"/>
      <w:r w:rsidR="00FA342A">
        <w:rPr>
          <w:rStyle w:val="CommentReference"/>
          <w:rFonts w:ascii="Calibri" w:eastAsia="Calibri" w:hAnsi="Calibri"/>
          <w:color w:val="auto"/>
          <w:spacing w:val="0"/>
          <w:kern w:val="0"/>
          <w:lang w:val="en-GB"/>
        </w:rPr>
        <w:commentReference w:id="2086"/>
      </w:r>
      <w:r w:rsidRPr="00F646D5">
        <w:t xml:space="preserve">. Each record is to be written by a single doctor who also labels symptoms and findings. Records could afterwards be annotated by a second annotator after importing the data to </w:t>
      </w:r>
      <w:r w:rsidR="00AE5384" w:rsidRPr="00F646D5">
        <w:t>INCEpTION</w:t>
      </w:r>
      <w:r w:rsidRPr="00F646D5">
        <w:t xml:space="preserve">. To save some work for both human annotators pre-annotation with the improved </w:t>
      </w:r>
      <w:r w:rsidR="004D4398" w:rsidRPr="00F646D5">
        <w:t>dictionary based</w:t>
      </w:r>
      <w:r w:rsidRPr="00F646D5">
        <w:t xml:space="preserve"> NER module could be implemented. If the use of a second annotator is not feasible due to the corpus size, the dictionary-based system could also be</w:t>
      </w:r>
      <w:r w:rsidRPr="00BE7B1A">
        <w:t xml:space="preserve"> used to help </w:t>
      </w:r>
      <w:r>
        <w:t>identify</w:t>
      </w:r>
      <w:r w:rsidRPr="00BE7B1A">
        <w:t xml:space="preserve"> </w:t>
      </w:r>
      <w:r>
        <w:t xml:space="preserve">poorly written and annotated records, which are expected to occur </w:t>
      </w:r>
      <w:r w:rsidRPr="00BE7B1A">
        <w:t xml:space="preserve">due to misunderstandings of guidelines and junk input.  </w:t>
      </w:r>
    </w:p>
    <w:p w14:paraId="40C31876" w14:textId="6460565D" w:rsidR="007B5637" w:rsidRDefault="00D26777" w:rsidP="000C5098">
      <w:pPr>
        <w:pStyle w:val="BodyText"/>
        <w:rPr>
          <w:ins w:id="2087" w:author="Carl Ollvik" w:date="2021-06-02T17:03:00Z"/>
          <w:rFonts w:ascii="Garamond" w:hAnsi="Garamond"/>
          <w:color w:val="000000"/>
          <w:lang w:eastAsia="en-GB"/>
        </w:rPr>
      </w:pPr>
      <w:r>
        <w:t>Using fictional patient records</w:t>
      </w:r>
      <w:r w:rsidR="000C5098">
        <w:t xml:space="preserve"> limits the applicability to real </w:t>
      </w:r>
      <w:r w:rsidR="00561732">
        <w:t>documents. Models trained on fictional records should be thoroughly tested for applicability before application in real world scenarios. Th</w:t>
      </w:r>
      <w:r w:rsidR="00C254FC">
        <w:t xml:space="preserve">e advantage is </w:t>
      </w:r>
      <w:r w:rsidR="00436B26" w:rsidRPr="005B5E58">
        <w:t xml:space="preserve">open sharing </w:t>
      </w:r>
      <w:r w:rsidR="00C254FC">
        <w:t xml:space="preserve">without </w:t>
      </w:r>
      <w:r w:rsidR="00436B26" w:rsidRPr="005B5E58">
        <w:t>privacy concerns.</w:t>
      </w:r>
      <w:r w:rsidR="007B5637">
        <w:t xml:space="preserve"> </w:t>
      </w:r>
      <w:r w:rsidR="00593AA4">
        <w:t>Thus,</w:t>
      </w:r>
      <w:r w:rsidR="00C254FC">
        <w:t xml:space="preserve"> using </w:t>
      </w:r>
      <w:r w:rsidR="0095127E">
        <w:t xml:space="preserve">the citizen science </w:t>
      </w:r>
      <w:r w:rsidR="00B55B71">
        <w:t>platform,</w:t>
      </w:r>
      <w:r w:rsidR="0095127E">
        <w:t xml:space="preserve"> a variety of annotators could be annotating the corpus. This reduces the bias for the decisions of a specific annotator so that models are not overfitted to match specific persons. </w:t>
      </w:r>
    </w:p>
    <w:p w14:paraId="1DD303CD" w14:textId="178E2AC1" w:rsidR="006E452E" w:rsidRPr="007B5637" w:rsidRDefault="006E452E" w:rsidP="006E452E">
      <w:pPr>
        <w:rPr>
          <w:ins w:id="2088" w:author="Carl Ollvik" w:date="2021-06-02T21:29:00Z"/>
        </w:rPr>
      </w:pPr>
    </w:p>
    <w:p w14:paraId="352CF43F" w14:textId="77777777" w:rsidR="0004521C" w:rsidRPr="007914DE" w:rsidRDefault="0004521C">
      <w:pPr>
        <w:pStyle w:val="Heading3"/>
        <w:rPr>
          <w:ins w:id="2089" w:author="Carl Ollvik Aasa" w:date="2021-08-04T13:12:00Z"/>
          <w:highlight w:val="yellow"/>
        </w:rPr>
        <w:pPrChange w:id="2090" w:author="Carl Ollvik Aasa" w:date="2021-08-04T13:12:00Z">
          <w:pPr>
            <w:pStyle w:val="Heading2"/>
          </w:pPr>
        </w:pPrChange>
      </w:pPr>
      <w:bookmarkStart w:id="2091" w:name="_Toc73791815"/>
      <w:proofErr w:type="gramStart"/>
      <w:ins w:id="2092" w:author="Carl Ollvik Aasa" w:date="2021-08-04T13:12:00Z">
        <w:r w:rsidRPr="007914DE">
          <w:rPr>
            <w:highlight w:val="yellow"/>
          </w:rPr>
          <w:t>Misspellings</w:t>
        </w:r>
        <w:proofErr w:type="gramEnd"/>
        <w:r w:rsidRPr="007914DE">
          <w:rPr>
            <w:highlight w:val="yellow"/>
          </w:rPr>
          <w:t xml:space="preserve"> sound be </w:t>
        </w:r>
        <w:proofErr w:type="spellStart"/>
        <w:r w:rsidRPr="007914DE">
          <w:rPr>
            <w:highlight w:val="yellow"/>
          </w:rPr>
          <w:t>discussued</w:t>
        </w:r>
        <w:proofErr w:type="spellEnd"/>
        <w:r w:rsidRPr="007914DE">
          <w:rPr>
            <w:highlight w:val="yellow"/>
          </w:rPr>
          <w:t xml:space="preserve"> </w:t>
        </w:r>
      </w:ins>
    </w:p>
    <w:p w14:paraId="584012D3" w14:textId="22815ADD" w:rsidR="00531A1F" w:rsidRDefault="00531A1F" w:rsidP="00D9276A">
      <w:pPr>
        <w:pStyle w:val="Heading2"/>
      </w:pPr>
      <w:r>
        <w:t>Relation to Other Work</w:t>
      </w:r>
      <w:bookmarkEnd w:id="2091"/>
    </w:p>
    <w:p w14:paraId="0AEDA7BA" w14:textId="737D1C4A" w:rsidR="00593AA4" w:rsidRDefault="00154D36">
      <w:pPr>
        <w:pStyle w:val="FirstParagraph"/>
        <w:rPr>
          <w:rFonts w:eastAsia="TimesNewRomanPSMT"/>
        </w:rPr>
        <w:pPrChange w:id="2093" w:author="Carl Ollvik Aasa" w:date="2021-08-04T12:53:00Z">
          <w:pPr>
            <w:pStyle w:val="BodyText"/>
          </w:pPr>
        </w:pPrChange>
      </w:pPr>
      <w:r>
        <w:t>This study expands upon p</w:t>
      </w:r>
      <w:r w:rsidR="009F4C94">
        <w:t>revious</w:t>
      </w:r>
      <w:r w:rsidR="001B5411">
        <w:t xml:space="preserve"> work </w:t>
      </w:r>
      <w:r w:rsidR="00A365F8">
        <w:t xml:space="preserve">for NLP </w:t>
      </w:r>
      <w:r w:rsidR="009F4C94">
        <w:t xml:space="preserve">for medical texts in Swedish </w:t>
      </w:r>
      <w:r>
        <w:t>done by</w:t>
      </w:r>
      <w:r w:rsidR="009F4C94">
        <w:t xml:space="preserve"> the </w:t>
      </w:r>
      <w:r w:rsidR="009F4C94" w:rsidRPr="009F4C94">
        <w:t xml:space="preserve">Clinical Text Mining Group </w:t>
      </w:r>
      <w:r w:rsidR="009F4C94">
        <w:t>of Stockholm University</w:t>
      </w:r>
      <w:r w:rsidR="009F4C94" w:rsidRPr="00C3346E">
        <w:rPr>
          <w:rStyle w:val="FootnoteReference"/>
        </w:rPr>
        <w:footnoteReference w:id="13"/>
      </w:r>
      <w:r w:rsidR="00673F01">
        <w:t>. C</w:t>
      </w:r>
      <w:r w:rsidR="00D665D6">
        <w:t xml:space="preserve">ontact </w:t>
      </w:r>
      <w:r w:rsidR="00673F01">
        <w:t xml:space="preserve">with the group </w:t>
      </w:r>
      <w:r w:rsidR="00D665D6">
        <w:t xml:space="preserve">has been initialized. Their work has been done on </w:t>
      </w:r>
      <w:r w:rsidR="00D34D3D">
        <w:t xml:space="preserve">the </w:t>
      </w:r>
      <w:r w:rsidR="009024DC" w:rsidRPr="009024DC">
        <w:rPr>
          <w:rFonts w:eastAsia="TimesNewRomanPSMT" w:hint="eastAsia"/>
        </w:rPr>
        <w:t>Stockholm EPR (Electronic Patient Record) Corpus</w:t>
      </w:r>
      <w:r w:rsidR="009024DC" w:rsidRPr="009024DC">
        <w:rPr>
          <w:rFonts w:eastAsia="TimesNewRomanPSMT"/>
        </w:rPr>
        <w:t xml:space="preserve"> </w:t>
      </w:r>
      <w:r w:rsidR="00D34D3D">
        <w:rPr>
          <w:rFonts w:eastAsia="TimesNewRomanPSMT"/>
        </w:rPr>
        <w:t xml:space="preserve">which </w:t>
      </w:r>
      <w:r w:rsidR="009024DC" w:rsidRPr="009024DC">
        <w:rPr>
          <w:rFonts w:eastAsia="TimesNewRomanPSMT" w:hint="eastAsia"/>
        </w:rPr>
        <w:t>contains data from over 512 clinical units from Karolinska University Hospital encompassing the years 2006</w:t>
      </w:r>
      <w:r w:rsidR="009024DC" w:rsidRPr="009024DC">
        <w:rPr>
          <w:rFonts w:eastAsia="TimesNewRomanPSMT" w:hint="eastAsia"/>
        </w:rPr>
        <w:t>‒</w:t>
      </w:r>
      <w:r w:rsidR="009024DC" w:rsidRPr="009024DC">
        <w:rPr>
          <w:rFonts w:eastAsia="TimesNewRomanPSMT" w:hint="eastAsia"/>
        </w:rPr>
        <w:t>2014 and over two million patients</w:t>
      </w:r>
      <w:r w:rsidR="009024DC" w:rsidRPr="009024DC">
        <w:rPr>
          <w:rFonts w:eastAsia="TimesNewRomanPSMT"/>
        </w:rPr>
        <w:t xml:space="preserve"> that have been deidentified. </w:t>
      </w:r>
      <w:r w:rsidR="00D34D3D" w:rsidRPr="009024DC">
        <w:rPr>
          <w:rFonts w:eastAsia="TimesNewRomanPSMT"/>
        </w:rPr>
        <w:t>However,</w:t>
      </w:r>
      <w:r w:rsidR="009024DC" w:rsidRPr="009024DC">
        <w:rPr>
          <w:rFonts w:eastAsia="TimesNewRomanPSMT"/>
        </w:rPr>
        <w:t xml:space="preserve"> the corpus cannot be shared outside of their local system due to ethical concerns. This would be the strength of </w:t>
      </w:r>
      <w:r w:rsidR="00D34D3D" w:rsidRPr="009024DC">
        <w:rPr>
          <w:rFonts w:eastAsia="TimesNewRomanPSMT"/>
        </w:rPr>
        <w:t>our</w:t>
      </w:r>
      <w:r w:rsidR="009024DC" w:rsidRPr="009024DC">
        <w:rPr>
          <w:rFonts w:eastAsia="TimesNewRomanPSMT"/>
        </w:rPr>
        <w:t xml:space="preserve"> approach to create a corp</w:t>
      </w:r>
      <w:r w:rsidR="00F04D9C">
        <w:rPr>
          <w:rFonts w:eastAsia="TimesNewRomanPSMT"/>
        </w:rPr>
        <w:t>us</w:t>
      </w:r>
      <w:r w:rsidR="009024DC" w:rsidRPr="009024DC">
        <w:rPr>
          <w:rFonts w:eastAsia="TimesNewRomanPSMT"/>
        </w:rPr>
        <w:t xml:space="preserve"> that could be freely used and expanded.</w:t>
      </w:r>
      <w:r w:rsidR="00D34D3D">
        <w:rPr>
          <w:rFonts w:eastAsia="TimesNewRomanPSMT"/>
        </w:rPr>
        <w:t xml:space="preserve"> </w:t>
      </w:r>
      <w:r w:rsidR="00307A34">
        <w:rPr>
          <w:rFonts w:eastAsia="TimesNewRomanPSMT"/>
        </w:rPr>
        <w:t xml:space="preserve">Work by the group has </w:t>
      </w:r>
      <w:proofErr w:type="spellStart"/>
      <w:r w:rsidR="00307A34">
        <w:rPr>
          <w:rFonts w:eastAsia="TimesNewRomanPSMT"/>
        </w:rPr>
        <w:t>ben</w:t>
      </w:r>
      <w:proofErr w:type="spellEnd"/>
      <w:r w:rsidR="00307A34">
        <w:rPr>
          <w:rFonts w:eastAsia="TimesNewRomanPSMT"/>
        </w:rPr>
        <w:t xml:space="preserve"> done for automatic deidentification of patients which could be interesting for future project</w:t>
      </w:r>
      <w:r w:rsidR="00307A34">
        <w:rPr>
          <w:rFonts w:eastAsia="TimesNewRomanPSMT"/>
        </w:rPr>
        <w:fldChar w:fldCharType="begin"/>
      </w:r>
      <w:r w:rsidR="004C62C8">
        <w:rPr>
          <w:rFonts w:eastAsia="TimesNewRomanPSMT"/>
        </w:rPr>
        <w:instrText xml:space="preserve"> ADDIN ZOTERO_ITEM CSL_CITATION {"citationID":"xHV8okYC","properties":{"formattedCitation":"(21)","plainCitation":"(21)","noteIndex":0},"citationItems":[{"id":237,"uris":["http://zotero.org/users/7999176/items/IDYX22PU"],"uri":["http://zotero.org/users/7999176/items/IDYX22PU"],"itemData":{"id":237,"type":"paper-conference","abstract":"Electronic patient records are produced in abundance every day and there is a demand to use them for research or management purposes. The records, however, contain information in the free text that can identify the patient and therefore tools are needed to identify this sensitive information. The aim is to compare two machine learning algorithms, Long Short-Term Memory (LSTM) and Conditional Random Fields (CRF) applied to a Swedish clinical data set annotated for de-identification. The results show that CRF performs better than deep learning with LSTM, with CRF giving the best results with an F1 score of 0.91 when adding more data from within the same domain. Adding general open data did, on the other hand, not improve the results.","container-title":"Linköping Electronic Conference Proceedings","language":"en","page":"8-15","source":"ep.liu.se","title":"Augmenting a De-identification System for Swedish Clinical Text Using Open Resources and Deep Learning","URL":"https://ep.liu.se/en/conference-article.aspx?series=ecp&amp;issue=166&amp;Article_No=2","volume":"166:2","author":[{"family":"Berg","given":"Hanna"},{"family":"Dalianis","given":"Hercules"}],"accessed":{"date-parts":[["2021",6,3]]},"issued":{"date-parts":[["2019",9,30]]}}}],"schema":"https://github.com/citation-style-language/schema/raw/master/csl-citation.json"} </w:instrText>
      </w:r>
      <w:r w:rsidR="00307A34">
        <w:rPr>
          <w:rFonts w:eastAsia="TimesNewRomanPSMT"/>
        </w:rPr>
        <w:fldChar w:fldCharType="separate"/>
      </w:r>
      <w:r w:rsidR="004C62C8" w:rsidRPr="004C62C8">
        <w:rPr>
          <w:rFonts w:eastAsia="TimesNewRomanPSMT"/>
        </w:rPr>
        <w:t>(21)</w:t>
      </w:r>
      <w:r w:rsidR="00307A34">
        <w:rPr>
          <w:rFonts w:eastAsia="TimesNewRomanPSMT"/>
        </w:rPr>
        <w:fldChar w:fldCharType="end"/>
      </w:r>
      <w:r w:rsidR="007E5671">
        <w:rPr>
          <w:rFonts w:eastAsia="TimesNewRomanPSMT"/>
        </w:rPr>
        <w:t xml:space="preserve"> </w:t>
      </w:r>
      <w:r w:rsidR="007E5671">
        <w:rPr>
          <w:rFonts w:eastAsia="TimesNewRomanPSMT"/>
        </w:rPr>
        <w:fldChar w:fldCharType="begin"/>
      </w:r>
      <w:r w:rsidR="004C62C8">
        <w:rPr>
          <w:rFonts w:eastAsia="TimesNewRomanPSMT"/>
        </w:rPr>
        <w:instrText xml:space="preserve"> ADDIN ZOTERO_ITEM CSL_CITATION {"citationID":"BMguDPPT","properties":{"formattedCitation":"(24)","plainCitation":"(24)","noteIndex":0},"citationItems":[{"id":239,"uris":["http://zotero.org/users/7999176/items/QY47XAMW"],"uri":["http://zotero.org/users/7999176/items/QY47XAMW"],"itemData":{"id":239,"type":"paper-conference","abstract":"Patient records contain valuable information in the form of both structured data and free text; however this information is sensitive since it can reveal the identity of patients. In order to allow ...","event":"The Third Workshop on Building and Evaluating Resources for Biomedical Text Mining, 26th May 2012, Istanbul, Turkey","language":"eng","page":"45-48","source":"kth.diva-portal.org","title":"Releasing a Swedish Clinical Corpus after Removing all Words – De-identification Experiments with Conditional Random Fields and Random Forests","URL":"http://urn.kb.se/resolve?urn=urn:nbn:se:kth:diva-221475","author":[{"family":"Dalianis","given":"Hercules"},{"family":"Boström","given":"Henrik"}],"accessed":{"date-parts":[["2021",6,3]]},"issued":{"date-parts":[["2012"]]}}}],"schema":"https://github.com/citation-style-language/schema/raw/master/csl-citation.json"} </w:instrText>
      </w:r>
      <w:r w:rsidR="007E5671">
        <w:rPr>
          <w:rFonts w:eastAsia="TimesNewRomanPSMT"/>
        </w:rPr>
        <w:fldChar w:fldCharType="separate"/>
      </w:r>
      <w:r w:rsidR="004C62C8" w:rsidRPr="004C62C8">
        <w:rPr>
          <w:rFonts w:eastAsia="TimesNewRomanPSMT"/>
        </w:rPr>
        <w:t>(24)</w:t>
      </w:r>
      <w:r w:rsidR="007E5671">
        <w:rPr>
          <w:rFonts w:eastAsia="TimesNewRomanPSMT"/>
        </w:rPr>
        <w:fldChar w:fldCharType="end"/>
      </w:r>
      <w:r w:rsidR="00365065">
        <w:rPr>
          <w:rFonts w:eastAsia="TimesNewRomanPSMT"/>
        </w:rPr>
        <w:t xml:space="preserve">. </w:t>
      </w:r>
    </w:p>
    <w:p w14:paraId="29B5CD6F" w14:textId="514356AA" w:rsidR="00227747" w:rsidRPr="009024DC" w:rsidRDefault="00B609E6" w:rsidP="009024DC">
      <w:pPr>
        <w:pStyle w:val="BodyText"/>
      </w:pPr>
      <w:r>
        <w:rPr>
          <w:rFonts w:eastAsia="TimesNewRomanPSMT"/>
        </w:rPr>
        <w:t>T</w:t>
      </w:r>
      <w:r w:rsidR="009F263D">
        <w:rPr>
          <w:rFonts w:eastAsia="TimesNewRomanPSMT"/>
        </w:rPr>
        <w:t>her</w:t>
      </w:r>
      <w:r w:rsidR="009024DC" w:rsidRPr="009024DC">
        <w:t xml:space="preserve">e are other frameworks </w:t>
      </w:r>
      <w:r>
        <w:t xml:space="preserve">being developed </w:t>
      </w:r>
      <w:r w:rsidR="009024DC" w:rsidRPr="009024DC">
        <w:t xml:space="preserve">than </w:t>
      </w:r>
      <w:proofErr w:type="spellStart"/>
      <w:r w:rsidR="009024DC" w:rsidRPr="009024DC">
        <w:t>spaCy</w:t>
      </w:r>
      <w:proofErr w:type="spellEnd"/>
      <w:r w:rsidR="009024DC" w:rsidRPr="009024DC">
        <w:t xml:space="preserve"> for the creation of NLP pipelines that meet most of the same qualifications. In particular </w:t>
      </w:r>
      <w:r w:rsidR="00531A1F" w:rsidRPr="009024DC">
        <w:t>Flair</w:t>
      </w:r>
      <w:r w:rsidR="009024DC" w:rsidRPr="009024DC">
        <w:t>,</w:t>
      </w:r>
      <w:r w:rsidR="00531A1F" w:rsidRPr="009024DC">
        <w:t xml:space="preserve"> </w:t>
      </w:r>
      <w:r w:rsidR="009024DC" w:rsidRPr="009024DC">
        <w:t xml:space="preserve">which is developed the Humboldt University of Berlin </w:t>
      </w:r>
      <w:r w:rsidR="00DD6591">
        <w:t>could be</w:t>
      </w:r>
      <w:r w:rsidR="00531A1F" w:rsidRPr="009024DC">
        <w:t xml:space="preserve"> worth compar</w:t>
      </w:r>
      <w:r w:rsidR="00DD6591">
        <w:t xml:space="preserve">ing to </w:t>
      </w:r>
      <w:proofErr w:type="spellStart"/>
      <w:r w:rsidR="00DD6591">
        <w:t>spaCy</w:t>
      </w:r>
      <w:proofErr w:type="spellEnd"/>
      <w:r w:rsidR="00531A1F" w:rsidRPr="009024DC">
        <w:t xml:space="preserve"> them.</w:t>
      </w:r>
      <w:r w:rsidR="00A101D2" w:rsidRPr="009024DC">
        <w:fldChar w:fldCharType="begin"/>
      </w:r>
      <w:r w:rsidR="004C62C8">
        <w:instrText xml:space="preserve"> ADDIN ZOTERO_ITEM CSL_CITATION {"citationID":"r7pSaEit","properties":{"formattedCitation":"(25)","plainCitation":"(25)","noteIndex":0},"citationItems":[{"id":224,"uris":["http://zotero.org/users/7999176/items/LNJB6BDL"],"uri":["http://zotero.org/users/7999176/items/LNJB6BDL"],"itemData":{"id":224,"type":"paper-conference","abstract":"We present FLAIR, an NLP framework designed to facilitate training and distribution of state-of-the-art sequence labeling, text classification and language models. The core idea of the framework is to present a simple, unified interface for conceptually very different types of word and document embeddings. This effectively hides all embedding-specific engineering complexity and allows researchers to “mix and match” various embeddings with little effort. The framework also implements standard model training and hyperparameter selection routines, as well as a data fetching module that can download publicly available NLP datasets and convert them into data structures for quick set up of experiments. Finally, FLAIR also ships with a “model zoo” of pre-trained models to allow researchers to use state-of-the-art NLP models in their applications. This paper gives an overview of the framework and its functionality. The framework is available on GitHub at https://github.com/zalandoresearch/flair .","container-title":"Proceedings of the 2019 Conference of the North American Chapter of the Association for Computational Linguistics (Demonstrations)","DOI":"10/ghdktf","event-place":"Minneapolis, Minnesota","page":"54–59","publisher":"Association for Computational Linguistics","publisher-place":"Minneapolis, Minnesota","source":"ACLWeb","title":"FLAIR: An Easy-to-Use Framework for State-of-the-Art NLP","title-short":"FLAIR","URL":"https://www.aclweb.org/anthology/N19-4010","author":[{"family":"Akbik","given":"Alan"},{"family":"Bergmann","given":"Tanja"},{"family":"Blythe","given":"Duncan"},{"family":"Rasul","given":"Kashif"},{"family":"Schweter","given":"Stefan"},{"family":"Vollgraf","given":"Roland"}],"accessed":{"date-parts":[["2021",6,3]]},"issued":{"date-parts":[["2019",6]]}}}],"schema":"https://github.com/citation-style-language/schema/raw/master/csl-citation.json"} </w:instrText>
      </w:r>
      <w:r w:rsidR="00A101D2" w:rsidRPr="009024DC">
        <w:fldChar w:fldCharType="separate"/>
      </w:r>
      <w:r w:rsidR="004C62C8" w:rsidRPr="004C62C8">
        <w:t>(25)</w:t>
      </w:r>
      <w:r w:rsidR="00A101D2" w:rsidRPr="009024DC">
        <w:fldChar w:fldCharType="end"/>
      </w:r>
    </w:p>
    <w:p w14:paraId="6FB2D792" w14:textId="2E13F098" w:rsidR="00DD6591" w:rsidRDefault="00DD6591" w:rsidP="00DD6591">
      <w:pPr>
        <w:pStyle w:val="Heading1"/>
      </w:pPr>
      <w:bookmarkStart w:id="2094" w:name="_Toc73791816"/>
      <w:bookmarkStart w:id="2095" w:name="_Toc73419047"/>
      <w:r>
        <w:t>Conc</w:t>
      </w:r>
      <w:r w:rsidR="00656D3E">
        <w:t>lusions</w:t>
      </w:r>
      <w:bookmarkEnd w:id="2094"/>
      <w:ins w:id="2096" w:author="Carl Ollvik" w:date="2021-08-02T19:01:00Z">
        <w:r w:rsidR="007A34A1">
          <w:t xml:space="preserve"> and Future Work </w:t>
        </w:r>
      </w:ins>
    </w:p>
    <w:p w14:paraId="354737F6" w14:textId="13DBD69D" w:rsidR="00EC1E34" w:rsidRDefault="00656D3E">
      <w:pPr>
        <w:pStyle w:val="FirstParagraph"/>
        <w:pPrChange w:id="2097" w:author="Carl Ollvik Aasa" w:date="2021-08-04T12:53:00Z">
          <w:pPr>
            <w:pStyle w:val="BodyText"/>
          </w:pPr>
        </w:pPrChange>
      </w:pPr>
      <w:moveFromRangeStart w:id="2098" w:author="Carl Ollvik Aasa" w:date="2021-08-04T20:18:00Z" w:name="move79000725"/>
      <w:moveFrom w:id="2099" w:author="Carl Ollvik Aasa" w:date="2021-08-04T20:18:00Z">
        <w:r w:rsidRPr="005B5E58" w:rsidDel="000308CF">
          <w:t>Using spaCy shows great promise for the development of NLP models for text-mining of Swedish patient records. As it is open source and freely distributable it can be well suited for application in research and health care systems. In allows for high reusability and modularity and as scripts are written in python rules and processing that is created can easily be reused in different applications.</w:t>
        </w:r>
        <w:r w:rsidDel="000308CF">
          <w:t xml:space="preserve"> </w:t>
        </w:r>
      </w:moveFrom>
      <w:moveFromRangeEnd w:id="2098"/>
      <w:ins w:id="2100" w:author="Carl Ollvik Aasa" w:date="2021-08-04T20:13:00Z">
        <w:r w:rsidR="00EC1E34">
          <w:t xml:space="preserve">The strategy of using </w:t>
        </w:r>
      </w:ins>
      <w:ins w:id="2101" w:author="Carl Ollvik Aasa" w:date="2021-08-04T20:14:00Z">
        <w:r w:rsidR="004164C2">
          <w:t>terminologies for pre-annotation holds promise as it’s very low cost</w:t>
        </w:r>
        <w:r w:rsidR="0034308A">
          <w:t xml:space="preserve"> and principles could be generalized to include </w:t>
        </w:r>
      </w:ins>
      <w:ins w:id="2102" w:author="Carl Ollvik Aasa" w:date="2021-08-04T20:15:00Z">
        <w:r w:rsidR="0034308A">
          <w:t>and process several terminologies</w:t>
        </w:r>
      </w:ins>
      <w:ins w:id="2103" w:author="Carl Ollvik Aasa" w:date="2021-08-04T20:14:00Z">
        <w:r w:rsidR="0034308A">
          <w:t xml:space="preserve">. The risk is including false </w:t>
        </w:r>
      </w:ins>
      <w:ins w:id="2104" w:author="Carl Ollvik Aasa" w:date="2021-08-04T20:15:00Z">
        <w:r w:rsidR="00E407E9">
          <w:t xml:space="preserve">positives, lowering precision. In the function of pre-annotation is more important that the system </w:t>
        </w:r>
      </w:ins>
      <w:ins w:id="2105" w:author="Carl Ollvik Aasa" w:date="2021-08-04T20:16:00Z">
        <w:r w:rsidR="00212ACB">
          <w:t xml:space="preserve">has high precision than recall as it’s not meant to find all </w:t>
        </w:r>
        <w:r w:rsidR="008F18C3">
          <w:t xml:space="preserve">entities but to aid the annotator. If suggestions are </w:t>
        </w:r>
        <w:proofErr w:type="gramStart"/>
        <w:r w:rsidR="008F18C3">
          <w:t>incorrect</w:t>
        </w:r>
        <w:proofErr w:type="gramEnd"/>
        <w:r w:rsidR="008F18C3">
          <w:t xml:space="preserve"> it will bias the annotat</w:t>
        </w:r>
      </w:ins>
      <w:ins w:id="2106" w:author="Carl Ollvik Aasa" w:date="2021-08-04T20:17:00Z">
        <w:r w:rsidR="008F18C3">
          <w:t xml:space="preserve">or and make </w:t>
        </w:r>
        <w:r w:rsidR="001D62AD">
          <w:t>automated suggestion</w:t>
        </w:r>
        <w:r w:rsidR="0078604E">
          <w:t xml:space="preserve"> and</w:t>
        </w:r>
        <w:r w:rsidR="001D62AD">
          <w:t xml:space="preserve"> </w:t>
        </w:r>
        <w:r w:rsidR="0078604E">
          <w:t>accepting</w:t>
        </w:r>
        <w:r w:rsidR="001D62AD">
          <w:t xml:space="preserve"> workflows less practical. </w:t>
        </w:r>
      </w:ins>
    </w:p>
    <w:p w14:paraId="3992F544" w14:textId="2EBD8FEA" w:rsidR="000308CF" w:rsidDel="006F1AE6" w:rsidRDefault="00656D3E" w:rsidP="000308CF">
      <w:pPr>
        <w:pStyle w:val="FirstParagraph"/>
        <w:rPr>
          <w:del w:id="2107" w:author="Carl Ollvik Aasa" w:date="2021-08-04T20:19:00Z"/>
          <w:moveTo w:id="2108" w:author="Carl Ollvik Aasa" w:date="2021-08-04T20:18:00Z"/>
        </w:rPr>
      </w:pPr>
      <w:r w:rsidRPr="005B5E58">
        <w:t xml:space="preserve">This study functions as a base for the development of a powerful NLP pipeline and human-annotated gold </w:t>
      </w:r>
      <w:del w:id="2109" w:author="Carl Ollvik Aasa" w:date="2021-08-04T20:18:00Z">
        <w:r w:rsidRPr="005B5E58" w:rsidDel="000308CF">
          <w:delText>corporus</w:delText>
        </w:r>
      </w:del>
      <w:ins w:id="2110" w:author="Carl Ollvik Aasa" w:date="2021-08-04T20:18:00Z">
        <w:r w:rsidR="000308CF" w:rsidRPr="005B5E58">
          <w:t>corpora</w:t>
        </w:r>
      </w:ins>
      <w:r w:rsidRPr="005B5E58">
        <w:t xml:space="preserve"> for Swedish clinical texts. </w:t>
      </w:r>
      <w:moveToRangeStart w:id="2111" w:author="Carl Ollvik Aasa" w:date="2021-08-04T20:18:00Z" w:name="move79000725"/>
      <w:moveTo w:id="2112" w:author="Carl Ollvik Aasa" w:date="2021-08-04T20:18:00Z">
        <w:r w:rsidR="000308CF" w:rsidRPr="005B5E58">
          <w:t xml:space="preserve">Using </w:t>
        </w:r>
        <w:proofErr w:type="spellStart"/>
        <w:r w:rsidR="000308CF" w:rsidRPr="005B5E58">
          <w:t>spaCy</w:t>
        </w:r>
        <w:proofErr w:type="spellEnd"/>
        <w:r w:rsidR="000308CF" w:rsidRPr="005B5E58">
          <w:t xml:space="preserve"> shows great promise for the development of </w:t>
        </w:r>
      </w:moveTo>
      <w:ins w:id="2113" w:author="Carl Ollvik Aasa" w:date="2021-08-04T20:18:00Z">
        <w:r w:rsidR="000308CF">
          <w:t xml:space="preserve">these </w:t>
        </w:r>
      </w:ins>
      <w:moveTo w:id="2114" w:author="Carl Ollvik Aasa" w:date="2021-08-04T20:18:00Z">
        <w:r w:rsidR="000308CF" w:rsidRPr="005B5E58">
          <w:t>NLP models</w:t>
        </w:r>
      </w:moveTo>
      <w:ins w:id="2115" w:author="Carl Ollvik Aasa" w:date="2021-08-04T20:19:00Z">
        <w:r w:rsidR="006F1AE6">
          <w:t>.</w:t>
        </w:r>
      </w:ins>
      <w:moveTo w:id="2116" w:author="Carl Ollvik Aasa" w:date="2021-08-04T20:18:00Z">
        <w:r w:rsidR="000308CF" w:rsidRPr="005B5E58">
          <w:t xml:space="preserve"> </w:t>
        </w:r>
        <w:del w:id="2117" w:author="Carl Ollvik Aasa" w:date="2021-08-04T20:18:00Z">
          <w:r w:rsidR="000308CF" w:rsidRPr="005B5E58" w:rsidDel="000308CF">
            <w:delText>for text-mining of Swedish patient records. A</w:delText>
          </w:r>
        </w:del>
      </w:moveTo>
      <w:ins w:id="2118" w:author="Carl Ollvik Aasa" w:date="2021-08-04T20:19:00Z">
        <w:r w:rsidR="006F1AE6">
          <w:t>A</w:t>
        </w:r>
      </w:ins>
      <w:moveTo w:id="2119" w:author="Carl Ollvik Aasa" w:date="2021-08-04T20:18:00Z">
        <w:r w:rsidR="000308CF" w:rsidRPr="005B5E58">
          <w:t>s it is open source and freely distributable it can be well suited for application in research and health care systems. In allows for high reusability and modularity and as scripts are written in python rules and processing that is created can easily be reused in different applications.</w:t>
        </w:r>
        <w:del w:id="2120" w:author="Carl Ollvik Aasa" w:date="2021-08-04T20:19:00Z">
          <w:r w:rsidR="000308CF" w:rsidDel="006F1AE6">
            <w:delText xml:space="preserve"> </w:delText>
          </w:r>
        </w:del>
      </w:moveTo>
    </w:p>
    <w:moveToRangeEnd w:id="2111"/>
    <w:p w14:paraId="3E4F8F84" w14:textId="77777777" w:rsidR="006F1AE6" w:rsidRDefault="006F1AE6" w:rsidP="00656D3E">
      <w:pPr>
        <w:pStyle w:val="BodyText"/>
        <w:rPr>
          <w:ins w:id="2121" w:author="Carl Ollvik Aasa" w:date="2021-08-04T20:19:00Z"/>
        </w:rPr>
      </w:pPr>
      <w:ins w:id="2122" w:author="Carl Ollvik Aasa" w:date="2021-08-04T20:19:00Z">
        <w:r>
          <w:t xml:space="preserve"> </w:t>
        </w:r>
      </w:ins>
    </w:p>
    <w:p w14:paraId="507D345F" w14:textId="43F237B2" w:rsidR="00656D3E" w:rsidRDefault="00656D3E" w:rsidP="00656D3E">
      <w:pPr>
        <w:pStyle w:val="BodyText"/>
        <w:rPr>
          <w:ins w:id="2123" w:author="Carl Ollvik Aasa" w:date="2021-08-04T20:10:00Z"/>
          <w:rFonts w:eastAsiaTheme="majorEastAsia"/>
        </w:rPr>
      </w:pPr>
      <w:r w:rsidRPr="005B5E58">
        <w:t>Some pipeline components have sufficient maturity for immediate use whereas others require modification, for which more extensive data is needed.</w:t>
      </w:r>
      <w:r w:rsidRPr="0079674A">
        <w:rPr>
          <w:rStyle w:val="BodyTextChar"/>
        </w:rPr>
        <w:t xml:space="preserve"> </w:t>
      </w:r>
      <w:r>
        <w:rPr>
          <w:rStyle w:val="BodyTextChar"/>
        </w:rPr>
        <w:t xml:space="preserve">The </w:t>
      </w:r>
      <w:r w:rsidRPr="0079674A">
        <w:rPr>
          <w:rStyle w:val="BodyTextChar"/>
        </w:rPr>
        <w:t xml:space="preserve">NLP </w:t>
      </w:r>
      <w:r>
        <w:rPr>
          <w:rStyle w:val="BodyTextChar"/>
        </w:rPr>
        <w:t xml:space="preserve">pipeline </w:t>
      </w:r>
      <w:r w:rsidRPr="0079674A">
        <w:rPr>
          <w:rStyle w:val="BodyTextChar"/>
        </w:rPr>
        <w:t xml:space="preserve">created can be used to pre-annotate large corpora and shorten </w:t>
      </w:r>
      <w:r w:rsidRPr="00721994">
        <w:rPr>
          <w:rFonts w:eastAsiaTheme="majorEastAsia"/>
        </w:rPr>
        <w:t xml:space="preserve">manual annotation processes for </w:t>
      </w:r>
      <w:r>
        <w:rPr>
          <w:rFonts w:eastAsiaTheme="majorEastAsia"/>
        </w:rPr>
        <w:t xml:space="preserve">creation of </w:t>
      </w:r>
      <w:r w:rsidRPr="00721994">
        <w:rPr>
          <w:rFonts w:eastAsiaTheme="majorEastAsia"/>
        </w:rPr>
        <w:t>training data</w:t>
      </w:r>
      <w:r>
        <w:rPr>
          <w:rFonts w:eastAsiaTheme="majorEastAsia"/>
        </w:rPr>
        <w:t xml:space="preserve"> for </w:t>
      </w:r>
      <w:r w:rsidRPr="00721994">
        <w:rPr>
          <w:rFonts w:eastAsiaTheme="majorEastAsia"/>
        </w:rPr>
        <w:t>fine-tuning </w:t>
      </w:r>
      <w:r>
        <w:rPr>
          <w:rFonts w:eastAsiaTheme="majorEastAsia"/>
        </w:rPr>
        <w:t xml:space="preserve">machine learning models. </w:t>
      </w:r>
    </w:p>
    <w:p w14:paraId="149C0036" w14:textId="77777777" w:rsidR="001102A7" w:rsidRDefault="001102A7" w:rsidP="001102A7">
      <w:pPr>
        <w:pStyle w:val="BodyText"/>
        <w:rPr>
          <w:moveTo w:id="2124" w:author="Carl Ollvik Aasa" w:date="2021-08-04T20:10:00Z"/>
          <w:bCs/>
        </w:rPr>
      </w:pPr>
      <w:moveToRangeStart w:id="2125" w:author="Carl Ollvik Aasa" w:date="2021-08-04T20:10:00Z" w:name="move79000260"/>
      <w:moveTo w:id="2126" w:author="Carl Ollvik Aasa" w:date="2021-08-04T20:10:00Z">
        <w:r w:rsidRPr="00B95DFC">
          <w:rPr>
            <w:highlight w:val="yellow"/>
            <w:rPrChange w:id="2127" w:author="Carl Ollvik Aasa" w:date="2021-08-04T20:19:00Z">
              <w:rPr/>
            </w:rPrChange>
          </w:rPr>
          <w:t xml:space="preserve">The pre-trained ML model allowed for tokenization, dependency parsing, POS-tagging, lemmatization and NER of organizations, persons, locations, time-modifiers, and measurement-related terms. </w:t>
        </w:r>
        <w:r w:rsidRPr="00B95DFC">
          <w:rPr>
            <w:bCs/>
            <w:highlight w:val="yellow"/>
            <w:rPrChange w:id="2128" w:author="Carl Ollvik Aasa" w:date="2021-08-04T20:19:00Z">
              <w:rPr>
                <w:bCs/>
              </w:rPr>
            </w:rPrChange>
          </w:rPr>
          <w:t xml:space="preserve">Labeling of </w:t>
        </w:r>
        <w:r w:rsidRPr="00B95DFC">
          <w:rPr>
            <w:bCs/>
            <w:highlight w:val="yellow"/>
            <w:lang w:val="en-GB"/>
            <w:rPrChange w:id="2129" w:author="Carl Ollvik Aasa" w:date="2021-08-04T20:19:00Z">
              <w:rPr>
                <w:bCs/>
                <w:lang w:val="en-GB"/>
              </w:rPr>
            </w:rPrChange>
          </w:rPr>
          <w:t>persons, locations and organizations cannot be evaluated on such a small corpus as they are rare. They are not needed in the context of this study but might provide great utility elsewhere such as in the de-identification of patient records.</w:t>
        </w:r>
        <w:r w:rsidRPr="00B95DFC">
          <w:rPr>
            <w:bCs/>
            <w:highlight w:val="yellow"/>
            <w:lang w:val="en-GB"/>
            <w:rPrChange w:id="2130" w:author="Carl Ollvik Aasa" w:date="2021-08-04T20:19:00Z">
              <w:rPr>
                <w:bCs/>
                <w:lang w:val="en-GB"/>
              </w:rPr>
            </w:rPrChange>
          </w:rPr>
          <w:fldChar w:fldCharType="begin"/>
        </w:r>
        <w:r w:rsidRPr="00B95DFC">
          <w:rPr>
            <w:bCs/>
            <w:highlight w:val="yellow"/>
            <w:lang w:val="en-GB"/>
            <w:rPrChange w:id="2131" w:author="Carl Ollvik Aasa" w:date="2021-08-04T20:19:00Z">
              <w:rPr>
                <w:bCs/>
                <w:lang w:val="en-GB"/>
              </w:rPr>
            </w:rPrChange>
          </w:rPr>
          <w:instrText xml:space="preserve"> ADDIN ZOTERO_ITEM CSL_CITATION {"citationID":"HMlxP8pU","properties":{"formattedCitation":"(21)","plainCitation":"(21)","noteIndex":0},"citationItems":[{"id":237,"uris":["http://zotero.org/users/7999176/items/IDYX22PU"],"uri":["http://zotero.org/users/7999176/items/IDYX22PU"],"itemData":{"id":237,"type":"paper-conference","abstract":"Electronic patient records are produced in abundance every day and there is a demand to use them for research or management purposes. The records, however, contain information in the free text that can identify the patient and therefore tools are needed to identify this sensitive information. The aim is to compare two machine learning algorithms, Long Short-Term Memory (LSTM) and Conditional Random Fields (CRF) applied to a Swedish clinical data set annotated for de-identification. The results show that CRF performs better than deep learning with LSTM, with CRF giving the best results with an F1 score of 0.91 when adding more data from within the same domain. Adding general open data did, on the other hand, not improve the results.","container-title":"Linköping Electronic Conference Proceedings","language":"en","page":"8-15","source":"ep.liu.se","title":"Augmenting a De-identification System for Swedish Clinical Text Using Open Resources and Deep Learning","URL":"https://ep.liu.se/en/conference-article.aspx?series=ecp&amp;issue=166&amp;Article_No=2","volume":"166:2","author":[{"family":"Berg","given":"Hanna"},{"family":"Dalianis","given":"Hercules"}],"accessed":{"date-parts":[["2021",6,3]]},"issued":{"date-parts":[["2019",9,30]]}}}],"schema":"https://github.com/citation-style-language/schema/raw/master/csl-citation.json"} </w:instrText>
        </w:r>
        <w:r w:rsidRPr="00B95DFC">
          <w:rPr>
            <w:bCs/>
            <w:highlight w:val="yellow"/>
            <w:lang w:val="en-GB"/>
            <w:rPrChange w:id="2132" w:author="Carl Ollvik Aasa" w:date="2021-08-04T20:19:00Z">
              <w:rPr>
                <w:bCs/>
                <w:lang w:val="en-GB"/>
              </w:rPr>
            </w:rPrChange>
          </w:rPr>
          <w:fldChar w:fldCharType="separate"/>
        </w:r>
        <w:r w:rsidRPr="00B95DFC">
          <w:rPr>
            <w:highlight w:val="yellow"/>
            <w:rPrChange w:id="2133" w:author="Carl Ollvik Aasa" w:date="2021-08-04T20:19:00Z">
              <w:rPr/>
            </w:rPrChange>
          </w:rPr>
          <w:t>(21)</w:t>
        </w:r>
        <w:r w:rsidRPr="00B95DFC">
          <w:rPr>
            <w:bCs/>
            <w:highlight w:val="yellow"/>
            <w:lang w:val="en-GB"/>
            <w:rPrChange w:id="2134" w:author="Carl Ollvik Aasa" w:date="2021-08-04T20:19:00Z">
              <w:rPr>
                <w:bCs/>
                <w:lang w:val="en-GB"/>
              </w:rPr>
            </w:rPrChange>
          </w:rPr>
          <w:fldChar w:fldCharType="end"/>
        </w:r>
        <w:r w:rsidRPr="00B95DFC">
          <w:rPr>
            <w:bCs/>
            <w:highlight w:val="yellow"/>
            <w:lang w:val="en-GB"/>
            <w:rPrChange w:id="2135" w:author="Carl Ollvik Aasa" w:date="2021-08-04T20:19:00Z">
              <w:rPr>
                <w:bCs/>
                <w:lang w:val="en-GB"/>
              </w:rPr>
            </w:rPrChange>
          </w:rPr>
          <w:t xml:space="preserve"> </w:t>
        </w:r>
        <w:r w:rsidRPr="00B95DFC">
          <w:rPr>
            <w:highlight w:val="yellow"/>
            <w:rPrChange w:id="2136" w:author="Carl Ollvik Aasa" w:date="2021-08-04T20:19:00Z">
              <w:rPr/>
            </w:rPrChange>
          </w:rPr>
          <w:t>Labeling for measurements has high precision, but me</w:t>
        </w:r>
        <w:r w:rsidRPr="00B95DFC">
          <w:rPr>
            <w:bCs/>
            <w:highlight w:val="yellow"/>
            <w:rPrChange w:id="2137" w:author="Carl Ollvik Aasa" w:date="2021-08-04T20:19:00Z">
              <w:rPr>
                <w:bCs/>
              </w:rPr>
            </w:rPrChange>
          </w:rPr>
          <w:t>asurements without standard units such as “Temp: 37,8” are not recognized. It could be used to pre-annotate a corpus which can then be manually annotated for missing units. Labeling of time expressions have high precision and recall and can be deployed without modification. They could potentially be used to extract information such as years, by coupling with regex expression. Another interesting potential is to extract time relations for other named entities such as symptoms by utilizing the dependency parser.  The parser has however not been evaluated in the project.</w:t>
        </w:r>
      </w:moveTo>
    </w:p>
    <w:moveToRangeEnd w:id="2125"/>
    <w:p w14:paraId="5A77B56D" w14:textId="77777777" w:rsidR="00147502" w:rsidRDefault="00147502" w:rsidP="00147502">
      <w:pPr>
        <w:autoSpaceDE w:val="0"/>
        <w:autoSpaceDN w:val="0"/>
        <w:adjustRightInd w:val="0"/>
        <w:spacing w:after="0" w:line="240" w:lineRule="auto"/>
        <w:rPr>
          <w:ins w:id="2138" w:author="Carl Ollvik Aasa" w:date="2021-08-04T20:22:00Z"/>
          <w:rFonts w:ascii="AdvPSSAB-R" w:eastAsiaTheme="minorHAnsi" w:hAnsi="AdvPSSAB-R" w:cs="AdvPSSAB-R"/>
          <w:sz w:val="16"/>
          <w:szCs w:val="16"/>
        </w:rPr>
      </w:pPr>
      <w:ins w:id="2139" w:author="Carl Ollvik Aasa" w:date="2021-08-04T20:22:00Z">
        <w:r>
          <w:rPr>
            <w:rFonts w:ascii="AdvPSSAB-R" w:eastAsiaTheme="minorHAnsi" w:hAnsi="AdvPSSAB-R" w:cs="AdvPSSAB-R"/>
            <w:sz w:val="16"/>
            <w:szCs w:val="16"/>
          </w:rPr>
          <w:t>detailed description of the clinical population from which</w:t>
        </w:r>
      </w:ins>
    </w:p>
    <w:p w14:paraId="3D77ECFE" w14:textId="77777777" w:rsidR="00147502" w:rsidRDefault="00147502" w:rsidP="00147502">
      <w:pPr>
        <w:autoSpaceDE w:val="0"/>
        <w:autoSpaceDN w:val="0"/>
        <w:adjustRightInd w:val="0"/>
        <w:spacing w:after="0" w:line="240" w:lineRule="auto"/>
        <w:rPr>
          <w:ins w:id="2140" w:author="Carl Ollvik Aasa" w:date="2021-08-04T20:22:00Z"/>
          <w:rFonts w:ascii="AdvPSSAB-R" w:eastAsiaTheme="minorHAnsi" w:hAnsi="AdvPSSAB-R" w:cs="AdvPSSAB-R"/>
          <w:sz w:val="16"/>
          <w:szCs w:val="16"/>
        </w:rPr>
      </w:pPr>
      <w:ins w:id="2141" w:author="Carl Ollvik Aasa" w:date="2021-08-04T20:22:00Z">
        <w:r>
          <w:rPr>
            <w:rFonts w:ascii="AdvPSSAB-R" w:eastAsiaTheme="minorHAnsi" w:hAnsi="AdvPSSAB-R" w:cs="AdvPSSAB-R"/>
            <w:sz w:val="16"/>
            <w:szCs w:val="16"/>
          </w:rPr>
          <w:t xml:space="preserve">symptom information was extracted and </w:t>
        </w:r>
        <w:proofErr w:type="spellStart"/>
        <w:r>
          <w:rPr>
            <w:rFonts w:ascii="AdvPSSAB-R" w:eastAsiaTheme="minorHAnsi" w:hAnsi="AdvPSSAB-R" w:cs="AdvPSSAB-R"/>
            <w:sz w:val="16"/>
            <w:szCs w:val="16"/>
          </w:rPr>
          <w:t>analyzed</w:t>
        </w:r>
        <w:proofErr w:type="spellEnd"/>
        <w:r>
          <w:rPr>
            <w:rFonts w:ascii="AdvPSSAB-R" w:eastAsiaTheme="minorHAnsi" w:hAnsi="AdvPSSAB-R" w:cs="AdvPSSAB-R"/>
            <w:sz w:val="16"/>
            <w:szCs w:val="16"/>
          </w:rPr>
          <w:t>, open sharing of</w:t>
        </w:r>
      </w:ins>
    </w:p>
    <w:p w14:paraId="3CCB904F" w14:textId="77777777" w:rsidR="00147502" w:rsidRDefault="00147502" w:rsidP="00147502">
      <w:pPr>
        <w:autoSpaceDE w:val="0"/>
        <w:autoSpaceDN w:val="0"/>
        <w:adjustRightInd w:val="0"/>
        <w:spacing w:after="0" w:line="240" w:lineRule="auto"/>
        <w:rPr>
          <w:ins w:id="2142" w:author="Carl Ollvik Aasa" w:date="2021-08-04T20:22:00Z"/>
          <w:rFonts w:ascii="AdvPSSAB-R" w:eastAsiaTheme="minorHAnsi" w:hAnsi="AdvPSSAB-R" w:cs="AdvPSSAB-R"/>
          <w:sz w:val="16"/>
          <w:szCs w:val="16"/>
        </w:rPr>
      </w:pPr>
      <w:ins w:id="2143" w:author="Carl Ollvik Aasa" w:date="2021-08-04T20:22:00Z">
        <w:r>
          <w:rPr>
            <w:rFonts w:ascii="AdvPSSAB-R" w:eastAsiaTheme="minorHAnsi" w:hAnsi="AdvPSSAB-R" w:cs="AdvPSSAB-R"/>
            <w:sz w:val="16"/>
            <w:szCs w:val="16"/>
          </w:rPr>
          <w:t>user-developed symptom-related NLP algorithms or pipelines and</w:t>
        </w:r>
      </w:ins>
    </w:p>
    <w:p w14:paraId="686BFDD7" w14:textId="77777777" w:rsidR="00147502" w:rsidRDefault="00147502" w:rsidP="00147502">
      <w:pPr>
        <w:autoSpaceDE w:val="0"/>
        <w:autoSpaceDN w:val="0"/>
        <w:adjustRightInd w:val="0"/>
        <w:spacing w:after="0" w:line="240" w:lineRule="auto"/>
        <w:rPr>
          <w:ins w:id="2144" w:author="Carl Ollvik Aasa" w:date="2021-08-04T20:22:00Z"/>
          <w:rFonts w:ascii="AdvPSSAB-R" w:eastAsiaTheme="minorHAnsi" w:hAnsi="AdvPSSAB-R" w:cs="AdvPSSAB-R"/>
          <w:sz w:val="16"/>
          <w:szCs w:val="16"/>
        </w:rPr>
      </w:pPr>
      <w:ins w:id="2145" w:author="Carl Ollvik Aasa" w:date="2021-08-04T20:22:00Z">
        <w:r>
          <w:rPr>
            <w:rFonts w:ascii="AdvPSSAB-R" w:eastAsiaTheme="minorHAnsi" w:hAnsi="AdvPSSAB-R" w:cs="AdvPSSAB-R"/>
            <w:sz w:val="16"/>
            <w:szCs w:val="16"/>
          </w:rPr>
          <w:t>vocabularies, and the establishment of formal reporting standards</w:t>
        </w:r>
      </w:ins>
    </w:p>
    <w:p w14:paraId="694AA5E3" w14:textId="11F60477" w:rsidR="00147502" w:rsidRPr="00325BF9" w:rsidRDefault="00147502" w:rsidP="00147502">
      <w:pPr>
        <w:pStyle w:val="BodyText"/>
        <w:rPr>
          <w:rFonts w:eastAsiaTheme="majorEastAsia"/>
        </w:rPr>
      </w:pPr>
      <w:ins w:id="2146" w:author="Carl Ollvik Aasa" w:date="2021-08-04T20:22:00Z">
        <w:r>
          <w:rPr>
            <w:rFonts w:ascii="AdvPSSAB-R" w:eastAsiaTheme="minorHAnsi" w:hAnsi="AdvPSSAB-R" w:cs="AdvPSSAB-R"/>
            <w:sz w:val="16"/>
            <w:szCs w:val="16"/>
          </w:rPr>
          <w:t>for investigations using NLP methodologies.</w:t>
        </w:r>
      </w:ins>
    </w:p>
    <w:p w14:paraId="0C30A2FC" w14:textId="77777777" w:rsidR="00656D3E" w:rsidRPr="00656D3E" w:rsidRDefault="00656D3E" w:rsidP="00656D3E">
      <w:pPr>
        <w:rPr>
          <w:lang w:val="en-US"/>
        </w:rPr>
      </w:pPr>
    </w:p>
    <w:p w14:paraId="06F03110" w14:textId="1A994D00" w:rsidR="00A1123A" w:rsidRPr="00D27343" w:rsidRDefault="00A1123A">
      <w:pPr>
        <w:pStyle w:val="Heading1-notnr"/>
        <w:pPrChange w:id="2147" w:author="Carl Ollvik Aasa" w:date="2021-08-04T20:31:00Z">
          <w:pPr>
            <w:pStyle w:val="Heading1"/>
            <w:numPr>
              <w:numId w:val="0"/>
            </w:numPr>
            <w:ind w:left="0" w:firstLine="0"/>
          </w:pPr>
        </w:pPrChange>
      </w:pPr>
      <w:bookmarkStart w:id="2148" w:name="_Toc73791817"/>
      <w:r w:rsidRPr="00D27343">
        <w:t>Declaration</w:t>
      </w:r>
      <w:r w:rsidRPr="00D27343">
        <w:rPr>
          <w:spacing w:val="-2"/>
        </w:rPr>
        <w:t xml:space="preserve"> </w:t>
      </w:r>
      <w:r w:rsidRPr="00D27343">
        <w:t>of</w:t>
      </w:r>
      <w:r w:rsidRPr="00D27343">
        <w:rPr>
          <w:spacing w:val="-1"/>
        </w:rPr>
        <w:t xml:space="preserve"> </w:t>
      </w:r>
      <w:r w:rsidR="00AE19EA" w:rsidRPr="00D27343">
        <w:t>own contribution</w:t>
      </w:r>
      <w:bookmarkEnd w:id="2095"/>
      <w:bookmarkEnd w:id="2148"/>
    </w:p>
    <w:p w14:paraId="51A07D09" w14:textId="77777777" w:rsidR="00A902C3" w:rsidRPr="00D27343" w:rsidRDefault="00A902C3">
      <w:pPr>
        <w:pStyle w:val="FirstParagraph"/>
        <w:pPrChange w:id="2149" w:author="Carl Ollvik Aasa" w:date="2021-08-04T12:53:00Z">
          <w:pPr>
            <w:pStyle w:val="BodyText"/>
          </w:pPr>
        </w:pPrChange>
      </w:pPr>
      <w:r w:rsidRPr="00D27343">
        <w:t>I started out by learning to use the INCEpTION tool which was chosen by my supervisor</w:t>
      </w:r>
      <w:r>
        <w:t xml:space="preserve"> but had not been used in the group</w:t>
      </w:r>
      <w:r w:rsidRPr="00D27343">
        <w:t xml:space="preserve">. I set up </w:t>
      </w:r>
      <w:r>
        <w:t xml:space="preserve">the annotation procedure in the group and developed a </w:t>
      </w:r>
      <w:r w:rsidRPr="00D27343">
        <w:t>simple annotation pipeline</w:t>
      </w:r>
      <w:r>
        <w:t>. I also set up prototype</w:t>
      </w:r>
      <w:r w:rsidRPr="00D27343">
        <w:t xml:space="preserve"> annotation guidelines in conjunction with a simple tracker for logging</w:t>
      </w:r>
      <w:r>
        <w:t xml:space="preserve"> of</w:t>
      </w:r>
      <w:r w:rsidRPr="00D27343">
        <w:t xml:space="preserve"> annotation problems and developing the guidelines. </w:t>
      </w:r>
      <w:r>
        <w:t>I made preliminary annotations and was also part of the discussions in which encountered annotation issues were resolved. I then</w:t>
      </w:r>
      <w:r w:rsidRPr="00D27343">
        <w:t xml:space="preserve"> expanded</w:t>
      </w:r>
      <w:r>
        <w:t xml:space="preserve"> the guidelines</w:t>
      </w:r>
      <w:r w:rsidRPr="00D27343">
        <w:t xml:space="preserve"> in close collaboration with a team member who did the</w:t>
      </w:r>
      <w:r>
        <w:t xml:space="preserve"> final</w:t>
      </w:r>
      <w:r w:rsidRPr="00D27343">
        <w:t xml:space="preserve"> annotations. </w:t>
      </w:r>
    </w:p>
    <w:p w14:paraId="14E99C1D" w14:textId="719333E8" w:rsidR="00A902C3" w:rsidRPr="00D27343" w:rsidRDefault="00A902C3" w:rsidP="0097587D">
      <w:pPr>
        <w:pStyle w:val="BodyText"/>
      </w:pPr>
      <w:r w:rsidRPr="00D27343">
        <w:t>I</w:t>
      </w:r>
      <w:r>
        <w:t xml:space="preserve"> performed almost all programming for this project</w:t>
      </w:r>
      <w:del w:id="2150" w:author="Carl Ollvik Aasa" w:date="2021-08-04T20:23:00Z">
        <w:r w:rsidDel="00960FC2">
          <w:delText>, working with a high level of independence</w:delText>
        </w:r>
      </w:del>
      <w:r>
        <w:t>. First, I</w:t>
      </w:r>
      <w:r w:rsidRPr="00D27343">
        <w:t xml:space="preserve"> set up the </w:t>
      </w:r>
      <w:proofErr w:type="spellStart"/>
      <w:r>
        <w:t>spaCy</w:t>
      </w:r>
      <w:proofErr w:type="spellEnd"/>
      <w:r w:rsidRPr="00D27343">
        <w:t xml:space="preserve"> pipeline. This was done in a stepwise pattern of exploration with a small data sample using a </w:t>
      </w:r>
      <w:proofErr w:type="spellStart"/>
      <w:r w:rsidRPr="00D27343">
        <w:t>Jupyter</w:t>
      </w:r>
      <w:proofErr w:type="spellEnd"/>
      <w:r w:rsidRPr="00D27343">
        <w:t xml:space="preserve"> notebook running in Google Colaboratory. Programming languages </w:t>
      </w:r>
      <w:r>
        <w:t>I used were</w:t>
      </w:r>
      <w:r w:rsidRPr="00D27343">
        <w:t xml:space="preserve"> python3</w:t>
      </w:r>
      <w:r>
        <w:t xml:space="preserve">, bash </w:t>
      </w:r>
      <w:r w:rsidRPr="00D27343">
        <w:t>and</w:t>
      </w:r>
      <w:r>
        <w:t>, for version control,</w:t>
      </w:r>
      <w:r w:rsidRPr="00D27343">
        <w:t xml:space="preserve"> git. After collecting the Swedish language models</w:t>
      </w:r>
      <w:r>
        <w:t>,</w:t>
      </w:r>
      <w:r w:rsidRPr="00D27343">
        <w:t xml:space="preserve"> I set up a stable version of a</w:t>
      </w:r>
      <w:r>
        <w:t xml:space="preserve"> </w:t>
      </w:r>
      <w:proofErr w:type="spellStart"/>
      <w:r>
        <w:t>spaCy</w:t>
      </w:r>
      <w:proofErr w:type="spellEnd"/>
      <w:r w:rsidRPr="00D27343">
        <w:t xml:space="preserve"> pipeline able to run both locally and on </w:t>
      </w:r>
      <w:ins w:id="2151" w:author="Carl Ollvik Aasa" w:date="2021-08-04T20:23:00Z">
        <w:r w:rsidR="00960FC2">
          <w:t xml:space="preserve">Google </w:t>
        </w:r>
      </w:ins>
      <w:proofErr w:type="spellStart"/>
      <w:r w:rsidRPr="00D27343">
        <w:t>Colab</w:t>
      </w:r>
      <w:proofErr w:type="spellEnd"/>
      <w:r w:rsidRPr="00D27343">
        <w:t>. I then test</w:t>
      </w:r>
      <w:r>
        <w:t>ed</w:t>
      </w:r>
      <w:r w:rsidRPr="00D27343">
        <w:t xml:space="preserve"> various modules and pipeline configurations. </w:t>
      </w:r>
    </w:p>
    <w:p w14:paraId="6116AFD8" w14:textId="29F3691B" w:rsidR="00A902C3" w:rsidRPr="00D27343" w:rsidRDefault="00A902C3" w:rsidP="0097587D">
      <w:pPr>
        <w:pStyle w:val="BodyText"/>
      </w:pPr>
      <w:r w:rsidRPr="00D27343">
        <w:t xml:space="preserve">I went on to pre-process </w:t>
      </w:r>
      <w:r>
        <w:t>the</w:t>
      </w:r>
      <w:r w:rsidRPr="00D27343">
        <w:t xml:space="preserve"> corpus and dictionaries </w:t>
      </w:r>
      <w:r>
        <w:t>and implemented</w:t>
      </w:r>
      <w:r w:rsidRPr="00D27343">
        <w:t xml:space="preserve"> interfaces to </w:t>
      </w:r>
      <w:proofErr w:type="spellStart"/>
      <w:r>
        <w:t>spaCy</w:t>
      </w:r>
      <w:proofErr w:type="spellEnd"/>
      <w:r w:rsidRPr="00D27343">
        <w:t xml:space="preserve"> commands. </w:t>
      </w:r>
      <w:r>
        <w:t>For this, I created</w:t>
      </w:r>
      <w:r w:rsidRPr="00D27343">
        <w:t xml:space="preserve"> python scripts to process the ICD-10</w:t>
      </w:r>
      <w:r>
        <w:t>-SE</w:t>
      </w:r>
      <w:r w:rsidRPr="00D27343">
        <w:t xml:space="preserve"> code</w:t>
      </w:r>
      <w:r>
        <w:t xml:space="preserve"> descriptions. I identified Swedish NegEx as a suitable project tool and</w:t>
      </w:r>
      <w:r w:rsidRPr="00D27343">
        <w:t xml:space="preserve"> </w:t>
      </w:r>
      <w:r>
        <w:t>then</w:t>
      </w:r>
      <w:r w:rsidRPr="00D27343">
        <w:t xml:space="preserve"> expanded </w:t>
      </w:r>
      <w:r>
        <w:t xml:space="preserve">its dictionary </w:t>
      </w:r>
      <w:r w:rsidRPr="00D27343">
        <w:t>together with a collaborator from the project group</w:t>
      </w:r>
      <w:r>
        <w:t xml:space="preserve"> and added it to the NLP pipeline</w:t>
      </w:r>
      <w:r w:rsidRPr="00D27343">
        <w:t xml:space="preserve">. </w:t>
      </w:r>
      <w:r>
        <w:t xml:space="preserve">I also set up the scripts for evaluating the performance of the pipeline and for the </w:t>
      </w:r>
      <w:del w:id="2152" w:author="Carl Ollvik Aasa" w:date="2021-08-04T20:24:00Z">
        <w:r w:rsidDel="00E643E1">
          <w:delText>visualisation</w:delText>
        </w:r>
      </w:del>
      <w:ins w:id="2153" w:author="Carl Ollvik Aasa" w:date="2021-08-04T20:24:00Z">
        <w:r w:rsidR="00E643E1">
          <w:t>visualization</w:t>
        </w:r>
      </w:ins>
      <w:r>
        <w:t xml:space="preserve"> of the results.</w:t>
      </w:r>
    </w:p>
    <w:p w14:paraId="3E64CADC" w14:textId="0C7D4A62" w:rsidR="00A902C3" w:rsidRPr="00D27343" w:rsidDel="00E643E1" w:rsidRDefault="00A902C3" w:rsidP="0097587D">
      <w:pPr>
        <w:pStyle w:val="BodyText"/>
        <w:rPr>
          <w:del w:id="2154" w:author="Carl Ollvik Aasa" w:date="2021-08-04T20:24:00Z"/>
        </w:rPr>
      </w:pPr>
      <w:del w:id="2155" w:author="Carl Ollvik Aasa" w:date="2021-08-04T20:24:00Z">
        <w:r w:rsidRPr="00D27343" w:rsidDel="00E643E1">
          <w:delText xml:space="preserve">In addition, I </w:delText>
        </w:r>
        <w:r w:rsidDel="00E643E1">
          <w:delText xml:space="preserve">developed </w:delText>
        </w:r>
        <w:r w:rsidRPr="00D27343" w:rsidDel="00E643E1">
          <w:delText xml:space="preserve">a web </w:delText>
        </w:r>
        <w:r w:rsidDel="00E643E1">
          <w:delText>app</w:delText>
        </w:r>
        <w:r w:rsidRPr="00D27343" w:rsidDel="00E643E1">
          <w:delText xml:space="preserve"> for collecting and storing fabricated </w:delText>
        </w:r>
        <w:r w:rsidDel="00E643E1">
          <w:delText xml:space="preserve">patient records for a </w:delText>
        </w:r>
        <w:r w:rsidRPr="00D27343" w:rsidDel="00E643E1">
          <w:delText>future citizen science project</w:delText>
        </w:r>
        <w:r w:rsidDel="00E643E1">
          <w:delText xml:space="preserve"> using python flask as a backend.</w:delText>
        </w:r>
        <w:r w:rsidRPr="00D27343" w:rsidDel="00E643E1">
          <w:delText xml:space="preserve"> </w:delText>
        </w:r>
      </w:del>
    </w:p>
    <w:p w14:paraId="3BC72826" w14:textId="0764C692" w:rsidR="00A902C3" w:rsidRPr="00D27343" w:rsidDel="00E643E1" w:rsidRDefault="00A902C3" w:rsidP="0097587D">
      <w:pPr>
        <w:pStyle w:val="BodyText"/>
        <w:rPr>
          <w:del w:id="2156" w:author="Carl Ollvik Aasa" w:date="2021-08-04T20:24:00Z"/>
        </w:rPr>
      </w:pPr>
      <w:del w:id="2157" w:author="Carl Ollvik Aasa" w:date="2021-08-04T20:24:00Z">
        <w:r w:rsidRPr="00D27343" w:rsidDel="00E643E1">
          <w:delText>Here is a summarizing list of things learnt</w:delText>
        </w:r>
        <w:r w:rsidDel="00E643E1">
          <w:delText>:</w:delText>
        </w:r>
      </w:del>
    </w:p>
    <w:p w14:paraId="625C058E" w14:textId="1BF6B264" w:rsidR="00A902C3" w:rsidRPr="00D27343" w:rsidDel="00E643E1" w:rsidRDefault="00A902C3" w:rsidP="00D72494">
      <w:pPr>
        <w:pStyle w:val="ListParagraph"/>
        <w:rPr>
          <w:del w:id="2158" w:author="Carl Ollvik Aasa" w:date="2021-08-04T20:24:00Z"/>
          <w:lang w:eastAsia="en-GB"/>
        </w:rPr>
      </w:pPr>
      <w:del w:id="2159" w:author="Carl Ollvik Aasa" w:date="2021-08-04T20:24:00Z">
        <w:r w:rsidRPr="00D27343" w:rsidDel="00E643E1">
          <w:rPr>
            <w:lang w:eastAsia="en-GB"/>
          </w:rPr>
          <w:delText>Bash</w:delText>
        </w:r>
        <w:r w:rsidDel="00E643E1">
          <w:rPr>
            <w:lang w:eastAsia="en-GB"/>
          </w:rPr>
          <w:delText xml:space="preserve"> scripting</w:delText>
        </w:r>
      </w:del>
    </w:p>
    <w:p w14:paraId="7F4E0AEC" w14:textId="3E2FF732" w:rsidR="00A902C3" w:rsidRPr="00D27343" w:rsidDel="00E643E1" w:rsidRDefault="00A902C3" w:rsidP="00D72494">
      <w:pPr>
        <w:pStyle w:val="ListParagraph"/>
        <w:rPr>
          <w:del w:id="2160" w:author="Carl Ollvik Aasa" w:date="2021-08-04T20:24:00Z"/>
          <w:lang w:eastAsia="en-GB"/>
        </w:rPr>
      </w:pPr>
      <w:del w:id="2161" w:author="Carl Ollvik Aasa" w:date="2021-08-04T20:24:00Z">
        <w:r w:rsidRPr="00D27343" w:rsidDel="00E643E1">
          <w:rPr>
            <w:lang w:eastAsia="en-GB"/>
          </w:rPr>
          <w:delText>Python scripting</w:delText>
        </w:r>
        <w:r w:rsidDel="00E643E1">
          <w:rPr>
            <w:lang w:eastAsia="en-GB"/>
          </w:rPr>
          <w:delText xml:space="preserve"> ranging</w:delText>
        </w:r>
        <w:r w:rsidRPr="00D27343" w:rsidDel="00E643E1">
          <w:rPr>
            <w:lang w:eastAsia="en-GB"/>
          </w:rPr>
          <w:delText xml:space="preserve"> from </w:delText>
        </w:r>
        <w:r w:rsidDel="00E643E1">
          <w:rPr>
            <w:lang w:eastAsia="en-GB"/>
          </w:rPr>
          <w:delText xml:space="preserve">basic programming </w:delText>
        </w:r>
        <w:r w:rsidRPr="00D27343" w:rsidDel="00E643E1">
          <w:rPr>
            <w:lang w:eastAsia="en-GB"/>
          </w:rPr>
          <w:delText xml:space="preserve">to </w:delText>
        </w:r>
        <w:r w:rsidDel="00E643E1">
          <w:rPr>
            <w:lang w:eastAsia="en-GB"/>
          </w:rPr>
          <w:delText>NLP</w:delText>
        </w:r>
      </w:del>
    </w:p>
    <w:p w14:paraId="700606FA" w14:textId="7CE3BAC4" w:rsidR="00A902C3" w:rsidRPr="00D27343" w:rsidDel="00E643E1" w:rsidRDefault="00A902C3" w:rsidP="00D72494">
      <w:pPr>
        <w:pStyle w:val="ListParagraph"/>
        <w:rPr>
          <w:del w:id="2162" w:author="Carl Ollvik Aasa" w:date="2021-08-04T20:24:00Z"/>
          <w:lang w:eastAsia="en-GB"/>
        </w:rPr>
      </w:pPr>
      <w:del w:id="2163" w:author="Carl Ollvik Aasa" w:date="2021-08-04T20:24:00Z">
        <w:r w:rsidRPr="00D27343" w:rsidDel="00E643E1">
          <w:rPr>
            <w:lang w:eastAsia="en-GB"/>
          </w:rPr>
          <w:delText xml:space="preserve">Application building and packaging </w:delText>
        </w:r>
      </w:del>
    </w:p>
    <w:p w14:paraId="32469FC7" w14:textId="311D04B1" w:rsidR="00A902C3" w:rsidRPr="00D27343" w:rsidDel="00E643E1" w:rsidRDefault="00A902C3" w:rsidP="00D72494">
      <w:pPr>
        <w:pStyle w:val="ListParagraph"/>
        <w:rPr>
          <w:del w:id="2164" w:author="Carl Ollvik Aasa" w:date="2021-08-04T20:24:00Z"/>
          <w:lang w:eastAsia="en-GB"/>
        </w:rPr>
      </w:pPr>
      <w:del w:id="2165" w:author="Carl Ollvik Aasa" w:date="2021-08-04T20:24:00Z">
        <w:r w:rsidRPr="00D27343" w:rsidDel="00E643E1">
          <w:rPr>
            <w:lang w:eastAsia="en-GB"/>
          </w:rPr>
          <w:delText>Running Google Colaboratory and integratin</w:delText>
        </w:r>
        <w:r w:rsidDel="00E643E1">
          <w:rPr>
            <w:lang w:eastAsia="en-GB"/>
          </w:rPr>
          <w:delText>g it</w:delText>
        </w:r>
        <w:r w:rsidRPr="00D27343" w:rsidDel="00E643E1">
          <w:rPr>
            <w:lang w:eastAsia="en-GB"/>
          </w:rPr>
          <w:delText xml:space="preserve"> </w:delText>
        </w:r>
        <w:r w:rsidDel="00E643E1">
          <w:rPr>
            <w:lang w:eastAsia="en-GB"/>
          </w:rPr>
          <w:delText>in</w:delText>
        </w:r>
        <w:r w:rsidRPr="00D27343" w:rsidDel="00E643E1">
          <w:rPr>
            <w:lang w:eastAsia="en-GB"/>
          </w:rPr>
          <w:delText>to the workflow</w:delText>
        </w:r>
      </w:del>
    </w:p>
    <w:p w14:paraId="5A6C71FA" w14:textId="45724C4F" w:rsidR="00A902C3" w:rsidRPr="00D27343" w:rsidDel="00E643E1" w:rsidRDefault="00A902C3" w:rsidP="00D72494">
      <w:pPr>
        <w:pStyle w:val="ListParagraph"/>
        <w:rPr>
          <w:del w:id="2166" w:author="Carl Ollvik Aasa" w:date="2021-08-04T20:24:00Z"/>
          <w:lang w:eastAsia="en-GB"/>
        </w:rPr>
      </w:pPr>
      <w:del w:id="2167" w:author="Carl Ollvik Aasa" w:date="2021-08-04T20:24:00Z">
        <w:r w:rsidRPr="00D27343" w:rsidDel="00E643E1">
          <w:rPr>
            <w:lang w:eastAsia="en-GB"/>
          </w:rPr>
          <w:delText>Server interaction and SSH encryption.</w:delText>
        </w:r>
      </w:del>
    </w:p>
    <w:p w14:paraId="0D5D781D" w14:textId="3C2CA39F" w:rsidR="00A902C3" w:rsidRPr="00D27343" w:rsidDel="00E643E1" w:rsidRDefault="00A902C3" w:rsidP="00D72494">
      <w:pPr>
        <w:pStyle w:val="ListParagraph"/>
        <w:rPr>
          <w:del w:id="2168" w:author="Carl Ollvik Aasa" w:date="2021-08-04T20:24:00Z"/>
          <w:lang w:eastAsia="en-GB"/>
        </w:rPr>
      </w:pPr>
      <w:del w:id="2169" w:author="Carl Ollvik Aasa" w:date="2021-08-04T20:24:00Z">
        <w:r w:rsidRPr="00D27343" w:rsidDel="00E643E1">
          <w:rPr>
            <w:lang w:eastAsia="en-GB"/>
          </w:rPr>
          <w:delText xml:space="preserve">SQL Database handling </w:delText>
        </w:r>
      </w:del>
    </w:p>
    <w:p w14:paraId="55D5A06A" w14:textId="38F52037" w:rsidR="00A902C3" w:rsidRPr="00D27343" w:rsidDel="00E643E1" w:rsidRDefault="00A902C3" w:rsidP="00D72494">
      <w:pPr>
        <w:pStyle w:val="ListParagraph"/>
        <w:rPr>
          <w:del w:id="2170" w:author="Carl Ollvik Aasa" w:date="2021-08-04T20:24:00Z"/>
          <w:lang w:eastAsia="en-GB"/>
        </w:rPr>
      </w:pPr>
      <w:del w:id="2171" w:author="Carl Ollvik Aasa" w:date="2021-08-04T20:24:00Z">
        <w:r w:rsidDel="00E643E1">
          <w:rPr>
            <w:lang w:eastAsia="en-GB"/>
          </w:rPr>
          <w:delText>Concepts of NLP in general and practical implementation of specific NLP tasks</w:delText>
        </w:r>
      </w:del>
    </w:p>
    <w:p w14:paraId="7F77DEF7" w14:textId="21450845" w:rsidR="00A902C3" w:rsidRPr="00D27343" w:rsidDel="00E643E1" w:rsidRDefault="00A902C3" w:rsidP="00D72494">
      <w:pPr>
        <w:pStyle w:val="ListParagraph"/>
        <w:rPr>
          <w:del w:id="2172" w:author="Carl Ollvik Aasa" w:date="2021-08-04T20:24:00Z"/>
          <w:lang w:eastAsia="en-GB"/>
        </w:rPr>
      </w:pPr>
      <w:del w:id="2173" w:author="Carl Ollvik Aasa" w:date="2021-08-04T20:24:00Z">
        <w:r w:rsidDel="00E643E1">
          <w:rPr>
            <w:lang w:eastAsia="en-GB"/>
          </w:rPr>
          <w:delText>Linguistic concepts</w:delText>
        </w:r>
      </w:del>
    </w:p>
    <w:p w14:paraId="34B1AF7A" w14:textId="1502E0E9" w:rsidR="00A902C3" w:rsidRPr="00D27343" w:rsidDel="00E643E1" w:rsidRDefault="00A902C3" w:rsidP="00D72494">
      <w:pPr>
        <w:pStyle w:val="ListParagraph"/>
        <w:rPr>
          <w:del w:id="2174" w:author="Carl Ollvik Aasa" w:date="2021-08-04T20:24:00Z"/>
          <w:lang w:eastAsia="en-GB"/>
        </w:rPr>
      </w:pPr>
      <w:del w:id="2175" w:author="Carl Ollvik Aasa" w:date="2021-08-04T20:24:00Z">
        <w:r w:rsidRPr="00D27343" w:rsidDel="00E643E1">
          <w:rPr>
            <w:lang w:eastAsia="en-GB"/>
          </w:rPr>
          <w:delText>Annotation</w:delText>
        </w:r>
        <w:r w:rsidDel="00E643E1">
          <w:rPr>
            <w:lang w:eastAsia="en-GB"/>
          </w:rPr>
          <w:delText xml:space="preserve"> </w:delText>
        </w:r>
        <w:r w:rsidRPr="00D27343" w:rsidDel="00E643E1">
          <w:rPr>
            <w:lang w:eastAsia="en-GB"/>
          </w:rPr>
          <w:delText xml:space="preserve">guideline creation </w:delText>
        </w:r>
      </w:del>
    </w:p>
    <w:p w14:paraId="1FA5BE01" w14:textId="41F6A842" w:rsidR="00A902C3" w:rsidRPr="00D27343" w:rsidDel="00E643E1" w:rsidRDefault="00A902C3" w:rsidP="00D72494">
      <w:pPr>
        <w:pStyle w:val="ListParagraph"/>
        <w:rPr>
          <w:del w:id="2176" w:author="Carl Ollvik Aasa" w:date="2021-08-04T20:24:00Z"/>
        </w:rPr>
      </w:pPr>
      <w:del w:id="2177" w:author="Carl Ollvik Aasa" w:date="2021-08-04T20:24:00Z">
        <w:r w:rsidDel="00E643E1">
          <w:rPr>
            <w:lang w:eastAsia="en-GB"/>
          </w:rPr>
          <w:delText xml:space="preserve">Annotation with </w:delText>
        </w:r>
        <w:r w:rsidRPr="00D27343" w:rsidDel="00E643E1">
          <w:rPr>
            <w:lang w:eastAsia="en-GB"/>
          </w:rPr>
          <w:delText>INCepTION</w:delText>
        </w:r>
      </w:del>
    </w:p>
    <w:p w14:paraId="3476E84F" w14:textId="77AE98CA" w:rsidR="00A902C3" w:rsidRPr="00D27343" w:rsidDel="00E643E1" w:rsidRDefault="00A902C3" w:rsidP="00D72494">
      <w:pPr>
        <w:pStyle w:val="ListParagraph"/>
        <w:rPr>
          <w:del w:id="2178" w:author="Carl Ollvik Aasa" w:date="2021-08-04T20:24:00Z"/>
        </w:rPr>
      </w:pPr>
      <w:del w:id="2179" w:author="Carl Ollvik Aasa" w:date="2021-08-04T20:24:00Z">
        <w:r w:rsidRPr="00D27343" w:rsidDel="00E643E1">
          <w:rPr>
            <w:lang w:eastAsia="en-GB"/>
          </w:rPr>
          <w:delText>Version Control</w:delText>
        </w:r>
        <w:r w:rsidDel="00E643E1">
          <w:rPr>
            <w:lang w:eastAsia="en-GB"/>
          </w:rPr>
          <w:delText xml:space="preserve"> </w:delText>
        </w:r>
        <w:r w:rsidRPr="00D27343" w:rsidDel="00E643E1">
          <w:rPr>
            <w:lang w:eastAsia="en-GB"/>
          </w:rPr>
          <w:delText>in GIT</w:delText>
        </w:r>
        <w:r w:rsidDel="00E643E1">
          <w:rPr>
            <w:lang w:eastAsia="en-GB"/>
          </w:rPr>
          <w:delText xml:space="preserve"> and documentation of computational research</w:delText>
        </w:r>
      </w:del>
    </w:p>
    <w:p w14:paraId="50BADE2A" w14:textId="2DDF4460" w:rsidR="00A902C3" w:rsidDel="00E643E1" w:rsidRDefault="00A902C3" w:rsidP="00D72494">
      <w:pPr>
        <w:pStyle w:val="ListParagraph"/>
        <w:rPr>
          <w:del w:id="2180" w:author="Carl Ollvik Aasa" w:date="2021-08-04T20:24:00Z"/>
        </w:rPr>
      </w:pPr>
      <w:del w:id="2181" w:author="Carl Ollvik Aasa" w:date="2021-08-04T20:24:00Z">
        <w:r w:rsidRPr="00D27343" w:rsidDel="00E643E1">
          <w:rPr>
            <w:lang w:eastAsia="en-GB"/>
          </w:rPr>
          <w:delText>Website backend creation in python FLASK framework</w:delText>
        </w:r>
      </w:del>
    </w:p>
    <w:p w14:paraId="2BE9C554" w14:textId="5EFF2EE6" w:rsidR="00A902C3" w:rsidDel="00E643E1" w:rsidRDefault="00A902C3" w:rsidP="00D72494">
      <w:pPr>
        <w:pStyle w:val="ListParagraph"/>
        <w:rPr>
          <w:del w:id="2182" w:author="Carl Ollvik Aasa" w:date="2021-08-04T20:24:00Z"/>
        </w:rPr>
      </w:pPr>
      <w:del w:id="2183" w:author="Carl Ollvik Aasa" w:date="2021-08-04T20:24:00Z">
        <w:r w:rsidDel="00E643E1">
          <w:rPr>
            <w:lang w:eastAsia="en-GB"/>
          </w:rPr>
          <w:delText>Docker</w:delText>
        </w:r>
      </w:del>
    </w:p>
    <w:p w14:paraId="4243F9B6" w14:textId="3BCFD287" w:rsidR="00A902C3" w:rsidDel="00E643E1" w:rsidRDefault="00A902C3" w:rsidP="00D72494">
      <w:pPr>
        <w:pStyle w:val="ListParagraph"/>
        <w:rPr>
          <w:del w:id="2184" w:author="Carl Ollvik Aasa" w:date="2021-08-04T20:24:00Z"/>
        </w:rPr>
      </w:pPr>
      <w:del w:id="2185" w:author="Carl Ollvik Aasa" w:date="2021-08-04T20:24:00Z">
        <w:r w:rsidDel="00E643E1">
          <w:rPr>
            <w:lang w:eastAsia="en-GB"/>
          </w:rPr>
          <w:delText>Formulating emergency room records that are suitable for machine learning</w:delText>
        </w:r>
      </w:del>
    </w:p>
    <w:p w14:paraId="44CF9EEC" w14:textId="6F418E37" w:rsidR="00A902C3" w:rsidDel="00E643E1" w:rsidRDefault="00A902C3" w:rsidP="00D72494">
      <w:pPr>
        <w:pStyle w:val="ListParagraph"/>
        <w:rPr>
          <w:del w:id="2186" w:author="Carl Ollvik Aasa" w:date="2021-08-04T20:24:00Z"/>
        </w:rPr>
      </w:pPr>
      <w:del w:id="2187" w:author="Carl Ollvik Aasa" w:date="2021-08-04T20:24:00Z">
        <w:r w:rsidDel="00E643E1">
          <w:rPr>
            <w:lang w:eastAsia="en-GB"/>
          </w:rPr>
          <w:delText>Ethical, legal and technical issues related to clinical NLP</w:delText>
        </w:r>
      </w:del>
    </w:p>
    <w:p w14:paraId="6C109B79" w14:textId="473A6FB1" w:rsidR="00A902C3" w:rsidRPr="00577FB7" w:rsidDel="00E643E1" w:rsidRDefault="00A902C3" w:rsidP="00D72494">
      <w:pPr>
        <w:pStyle w:val="ListParagraph"/>
        <w:rPr>
          <w:del w:id="2188" w:author="Carl Ollvik Aasa" w:date="2021-08-04T20:24:00Z"/>
        </w:rPr>
      </w:pPr>
      <w:del w:id="2189" w:author="Carl Ollvik Aasa" w:date="2021-08-04T20:24:00Z">
        <w:r w:rsidDel="00E643E1">
          <w:rPr>
            <w:lang w:eastAsia="en-GB"/>
          </w:rPr>
          <w:delText>Interdisciplinary collaboration</w:delText>
        </w:r>
      </w:del>
    </w:p>
    <w:p w14:paraId="19BF38F5" w14:textId="3C160126" w:rsidR="00A356E0" w:rsidRDefault="00A356E0">
      <w:pPr>
        <w:pStyle w:val="Heading1-notnr"/>
        <w:pPrChange w:id="2190" w:author="Carl Ollvik Aasa" w:date="2021-08-04T20:31:00Z">
          <w:pPr>
            <w:pStyle w:val="Heading1"/>
            <w:numPr>
              <w:numId w:val="0"/>
            </w:numPr>
            <w:ind w:left="0" w:firstLine="0"/>
          </w:pPr>
        </w:pPrChange>
      </w:pPr>
      <w:bookmarkStart w:id="2191" w:name="_Toc73791818"/>
      <w:r>
        <w:t>Acknowledgements</w:t>
      </w:r>
      <w:bookmarkEnd w:id="2191"/>
    </w:p>
    <w:p w14:paraId="7002761C" w14:textId="2D3B1A1C" w:rsidR="00BD6A37" w:rsidRPr="00304837" w:rsidDel="00072B73" w:rsidRDefault="00B5653A" w:rsidP="00BD6A37">
      <w:pPr>
        <w:pStyle w:val="FirstParagraph"/>
        <w:rPr>
          <w:del w:id="2192" w:author="Carl Ollvik" w:date="2021-06-02T18:31:00Z"/>
          <w:lang w:val="en-GB"/>
        </w:rPr>
      </w:pPr>
      <w:r w:rsidRPr="00B5653A">
        <w:t xml:space="preserve">I would like to thank </w:t>
      </w:r>
      <w:r w:rsidR="00CF77D9">
        <w:t xml:space="preserve">my supervisors, </w:t>
      </w:r>
      <w:r w:rsidR="00DB4133">
        <w:t>project</w:t>
      </w:r>
      <w:r>
        <w:t xml:space="preserve"> members </w:t>
      </w:r>
      <w:r w:rsidR="00CF77D9">
        <w:t xml:space="preserve">and collaborators </w:t>
      </w:r>
      <w:ins w:id="2193" w:author="Carl Ollvik" w:date="2021-06-02T18:22:00Z">
        <w:r w:rsidR="00D821D9">
          <w:t xml:space="preserve">for all their </w:t>
        </w:r>
      </w:ins>
      <w:r w:rsidR="00CF77D9" w:rsidRPr="00304837">
        <w:rPr>
          <w:lang w:val="en-GB"/>
        </w:rPr>
        <w:t xml:space="preserve">help with project design, data creation, technical support, scientific </w:t>
      </w:r>
      <w:del w:id="2194" w:author="Carl Ollvik Aasa" w:date="2021-08-04T20:25:00Z">
        <w:r w:rsidR="00CF77D9" w:rsidRPr="00304837" w:rsidDel="009D762D">
          <w:rPr>
            <w:lang w:val="en-GB"/>
          </w:rPr>
          <w:delText>discussions</w:delText>
        </w:r>
      </w:del>
      <w:ins w:id="2195" w:author="Carl Ollvik Aasa" w:date="2021-08-04T20:25:00Z">
        <w:r w:rsidR="009D762D" w:rsidRPr="00304837">
          <w:rPr>
            <w:lang w:val="en-GB"/>
          </w:rPr>
          <w:t>discussions,</w:t>
        </w:r>
      </w:ins>
      <w:r w:rsidR="00CF77D9" w:rsidRPr="00304837">
        <w:rPr>
          <w:lang w:val="en-GB"/>
        </w:rPr>
        <w:t xml:space="preserve"> and other input</w:t>
      </w:r>
      <w:r w:rsidR="00CF77D9">
        <w:rPr>
          <w:lang w:val="en-GB"/>
        </w:rPr>
        <w:t xml:space="preserve">: </w:t>
      </w:r>
      <w:proofErr w:type="spellStart"/>
      <w:r w:rsidR="00CF77D9" w:rsidRPr="00304837">
        <w:rPr>
          <w:lang w:val="en-GB"/>
        </w:rPr>
        <w:t>Rafsan</w:t>
      </w:r>
      <w:proofErr w:type="spellEnd"/>
      <w:r w:rsidR="00CF77D9" w:rsidRPr="00304837">
        <w:rPr>
          <w:lang w:val="en-GB"/>
        </w:rPr>
        <w:t xml:space="preserve"> Ahmed, Salma </w:t>
      </w:r>
      <w:proofErr w:type="spellStart"/>
      <w:r w:rsidR="00CF77D9" w:rsidRPr="00304837">
        <w:rPr>
          <w:lang w:val="en-GB"/>
        </w:rPr>
        <w:t>Kazemi</w:t>
      </w:r>
      <w:proofErr w:type="spellEnd"/>
      <w:r w:rsidR="00CF77D9" w:rsidRPr="00304837">
        <w:rPr>
          <w:lang w:val="en-GB"/>
        </w:rPr>
        <w:t xml:space="preserve"> Rashed, Anton </w:t>
      </w:r>
      <w:proofErr w:type="spellStart"/>
      <w:r w:rsidR="00CF77D9" w:rsidRPr="00304837">
        <w:rPr>
          <w:lang w:val="en-GB"/>
        </w:rPr>
        <w:t>Werin</w:t>
      </w:r>
      <w:proofErr w:type="spellEnd"/>
      <w:r w:rsidR="00CF77D9" w:rsidRPr="00304837">
        <w:rPr>
          <w:lang w:val="en-GB"/>
        </w:rPr>
        <w:t xml:space="preserve">, Anders </w:t>
      </w:r>
      <w:proofErr w:type="spellStart"/>
      <w:r w:rsidR="00CF77D9" w:rsidRPr="00304837">
        <w:rPr>
          <w:lang w:val="en-GB"/>
        </w:rPr>
        <w:t>Björkelund</w:t>
      </w:r>
      <w:proofErr w:type="spellEnd"/>
      <w:r w:rsidR="00CF77D9" w:rsidRPr="00304837">
        <w:rPr>
          <w:lang w:val="en-GB"/>
        </w:rPr>
        <w:t xml:space="preserve">, Martin </w:t>
      </w:r>
      <w:proofErr w:type="spellStart"/>
      <w:r w:rsidR="00CF77D9" w:rsidRPr="00304837">
        <w:rPr>
          <w:lang w:val="en-GB"/>
        </w:rPr>
        <w:t>Gerdin</w:t>
      </w:r>
      <w:proofErr w:type="spellEnd"/>
      <w:r w:rsidR="00CF77D9" w:rsidRPr="00304837">
        <w:rPr>
          <w:lang w:val="en-GB"/>
        </w:rPr>
        <w:t xml:space="preserve"> </w:t>
      </w:r>
      <w:proofErr w:type="spellStart"/>
      <w:r w:rsidR="00CF77D9" w:rsidRPr="00304837">
        <w:rPr>
          <w:lang w:val="en-GB"/>
        </w:rPr>
        <w:t>Wärnberg</w:t>
      </w:r>
      <w:proofErr w:type="spellEnd"/>
      <w:r w:rsidR="00CF77D9" w:rsidRPr="00304837">
        <w:rPr>
          <w:lang w:val="en-GB"/>
        </w:rPr>
        <w:t>, Johanna Berg, Sonja Aits</w:t>
      </w:r>
      <w:r w:rsidR="00CF77D9">
        <w:rPr>
          <w:lang w:val="en-GB"/>
        </w:rPr>
        <w:t xml:space="preserve">. </w:t>
      </w:r>
      <w:r w:rsidR="00BD6A37" w:rsidRPr="00304837">
        <w:rPr>
          <w:lang w:val="en-GB"/>
        </w:rPr>
        <w:t>I also wanted to thank the AIR Lund project for making available their infrastructure for processing sensitive patient data even though it was not used in the end</w:t>
      </w:r>
      <w:del w:id="2196" w:author="Carl Ollvik Aasa" w:date="2021-08-04T20:28:00Z">
        <w:r w:rsidR="00BD6A37" w:rsidRPr="00304837" w:rsidDel="006A1AEE">
          <w:rPr>
            <w:lang w:val="en-GB"/>
          </w:rPr>
          <w:delText>.</w:delText>
        </w:r>
      </w:del>
    </w:p>
    <w:p w14:paraId="1E973C8C" w14:textId="560C76C6" w:rsidR="00881B2D" w:rsidRPr="00527067" w:rsidDel="00527067" w:rsidRDefault="00881B2D">
      <w:pPr>
        <w:pStyle w:val="FirstParagraph"/>
        <w:rPr>
          <w:del w:id="2197" w:author="Carl Ollvik" w:date="2021-06-02T18:36:00Z"/>
          <w:rPrChange w:id="2198" w:author="Carl Ollvik" w:date="2021-06-02T18:33:00Z">
            <w:rPr>
              <w:del w:id="2199" w:author="Carl Ollvik" w:date="2021-06-02T18:36:00Z"/>
              <w:lang w:val="sv-SE"/>
            </w:rPr>
          </w:rPrChange>
        </w:rPr>
        <w:pPrChange w:id="2200" w:author="Carl Ollvik" w:date="2021-06-02T21:32:00Z">
          <w:pPr/>
        </w:pPrChange>
      </w:pPr>
      <w:del w:id="2201" w:author="Carl Ollvik" w:date="2021-06-02T18:31:00Z">
        <w:r w:rsidRPr="00527067" w:rsidDel="00BF309D">
          <w:rPr>
            <w:rPrChange w:id="2202" w:author="Carl Ollvik" w:date="2021-06-02T18:33:00Z">
              <w:rPr>
                <w:lang w:val="sv-SE"/>
              </w:rPr>
            </w:rPrChange>
          </w:rPr>
          <w:delText>Anton Rafsan Sonja Johanna Samla</w:delText>
        </w:r>
        <w:r w:rsidR="00DB4321" w:rsidRPr="00527067" w:rsidDel="00BF309D">
          <w:rPr>
            <w:rPrChange w:id="2203" w:author="Carl Ollvik" w:date="2021-06-02T18:33:00Z">
              <w:rPr>
                <w:lang w:val="sv-SE"/>
              </w:rPr>
            </w:rPrChange>
          </w:rPr>
          <w:delText xml:space="preserve"> </w:delText>
        </w:r>
      </w:del>
    </w:p>
    <w:p w14:paraId="6137926C" w14:textId="7587594B" w:rsidR="00881B2D" w:rsidRPr="00082F71" w:rsidDel="006A1AEE" w:rsidRDefault="00881B2D" w:rsidP="000E2C64">
      <w:pPr>
        <w:pStyle w:val="FirstParagraph"/>
        <w:rPr>
          <w:ins w:id="2204" w:author="Carl Ollvik" w:date="2021-06-02T18:36:00Z"/>
          <w:del w:id="2205" w:author="Carl Ollvik Aasa" w:date="2021-08-04T20:28:00Z"/>
          <w:rPrChange w:id="2206" w:author="Carl Ollvik" w:date="2021-06-02T19:54:00Z">
            <w:rPr>
              <w:ins w:id="2207" w:author="Carl Ollvik" w:date="2021-06-02T18:36:00Z"/>
              <w:del w:id="2208" w:author="Carl Ollvik Aasa" w:date="2021-08-04T20:28:00Z"/>
              <w:lang w:val="sv-SE"/>
            </w:rPr>
          </w:rPrChange>
        </w:rPr>
      </w:pPr>
      <w:del w:id="2209" w:author="Carl Ollvik" w:date="2021-06-02T18:36:00Z">
        <w:r w:rsidRPr="00082F71" w:rsidDel="00527067">
          <w:rPr>
            <w:rPrChange w:id="2210" w:author="Carl Ollvik" w:date="2021-06-02T19:54:00Z">
              <w:rPr>
                <w:lang w:val="sv-SE"/>
              </w:rPr>
            </w:rPrChange>
          </w:rPr>
          <w:delText xml:space="preserve">CovidQ </w:delText>
        </w:r>
      </w:del>
    </w:p>
    <w:p w14:paraId="380D307F" w14:textId="77777777" w:rsidR="00CB5F72" w:rsidRDefault="00CB5F72">
      <w:pPr>
        <w:pStyle w:val="FirstParagraph"/>
        <w:rPr>
          <w:ins w:id="2211" w:author="Carl Ollvik Aasa" w:date="2021-08-04T20:27:00Z"/>
        </w:rPr>
        <w:sectPr w:rsidR="00CB5F72" w:rsidSect="00CB5F72">
          <w:footerReference w:type="even" r:id="rId27"/>
          <w:footerReference w:type="default" r:id="rId28"/>
          <w:footerReference w:type="first" r:id="rId29"/>
          <w:type w:val="continuous"/>
          <w:pgSz w:w="11906" w:h="16838" w:code="9"/>
          <w:pgMar w:top="1418" w:right="992" w:bottom="1701" w:left="992" w:header="709" w:footer="709" w:gutter="0"/>
          <w:cols w:space="227"/>
          <w:titlePg/>
          <w:docGrid w:linePitch="360"/>
        </w:sectPr>
        <w:pPrChange w:id="2221" w:author="Carl Ollvik Aasa" w:date="2021-08-04T20:28:00Z">
          <w:pPr/>
        </w:pPrChange>
      </w:pPr>
    </w:p>
    <w:p w14:paraId="64798243" w14:textId="7590334E" w:rsidR="00D962B4" w:rsidRPr="006A1AEE" w:rsidDel="006A1AEE" w:rsidRDefault="00D962B4">
      <w:pPr>
        <w:ind w:hanging="5"/>
        <w:rPr>
          <w:del w:id="2222" w:author="Carl Ollvik Aasa" w:date="2021-08-04T20:28:00Z"/>
          <w:rPrChange w:id="2223" w:author="Carl Ollvik Aasa" w:date="2021-08-04T20:29:00Z">
            <w:rPr>
              <w:del w:id="2224" w:author="Carl Ollvik Aasa" w:date="2021-08-04T20:28:00Z"/>
              <w:rFonts w:ascii="Adobe Garamond Pro" w:eastAsia="Times New Roman" w:hAnsi="Adobe Garamond Pro"/>
              <w:color w:val="000000" w:themeColor="text1"/>
              <w:spacing w:val="-10"/>
              <w:kern w:val="24"/>
              <w:sz w:val="24"/>
              <w:szCs w:val="24"/>
              <w:lang w:val="en-US"/>
            </w:rPr>
          </w:rPrChange>
        </w:rPr>
        <w:pPrChange w:id="2225" w:author="Carl Ollvik Aasa" w:date="2021-08-04T20:29:00Z">
          <w:pPr/>
        </w:pPrChange>
      </w:pPr>
      <w:del w:id="2226" w:author="Carl Ollvik Aasa" w:date="2021-08-04T20:27:00Z">
        <w:r w:rsidRPr="006A1AEE" w:rsidDel="00CB5F72">
          <w:br w:type="page"/>
        </w:r>
      </w:del>
    </w:p>
    <w:p w14:paraId="410B2CA7" w14:textId="5A4BEBFC" w:rsidR="00A356E0" w:rsidRPr="00E442E2" w:rsidRDefault="00A356E0">
      <w:pPr>
        <w:pStyle w:val="Heading1-notnr"/>
        <w:pPrChange w:id="2227" w:author="Carl Ollvik Aasa" w:date="2021-08-04T20:31:00Z">
          <w:pPr>
            <w:pStyle w:val="Heading1"/>
            <w:numPr>
              <w:numId w:val="0"/>
            </w:numPr>
            <w:ind w:left="0" w:firstLine="0"/>
          </w:pPr>
        </w:pPrChange>
      </w:pPr>
      <w:bookmarkStart w:id="2228" w:name="_Toc73791819"/>
      <w:r w:rsidRPr="006A1AEE">
        <w:t>References</w:t>
      </w:r>
      <w:bookmarkEnd w:id="2228"/>
    </w:p>
    <w:p w14:paraId="1EAAAB23" w14:textId="77777777" w:rsidR="00862F49" w:rsidRPr="00862F49" w:rsidRDefault="00FF54D1" w:rsidP="00862F49">
      <w:pPr>
        <w:pStyle w:val="Bibliography"/>
      </w:pPr>
      <w:r w:rsidRPr="00EB410F">
        <w:fldChar w:fldCharType="begin"/>
      </w:r>
      <w:r w:rsidR="00F67B35">
        <w:instrText xml:space="preserve"> ADDIN ZOTERO_BIBL {"uncited":[],"omitted":[],"custom":[]} CSL_BIBLIOGRAPHY </w:instrText>
      </w:r>
      <w:r w:rsidRPr="00EB410F">
        <w:fldChar w:fldCharType="separate"/>
      </w:r>
      <w:r w:rsidR="00862F49" w:rsidRPr="00862F49">
        <w:t xml:space="preserve">1. </w:t>
      </w:r>
      <w:r w:rsidR="00862F49" w:rsidRPr="00862F49">
        <w:tab/>
        <w:t>Dalianis H. Clinical Text Mining: Secondary Use of Electronic Patient Records. 1st ed. 2018. Cham: Springer International Publishing</w:t>
      </w:r>
      <w:r w:rsidR="00862F49" w:rsidRPr="00862F49">
        <w:rPr>
          <w:rFonts w:ascii="Times New Roman" w:hAnsi="Times New Roman" w:cs="Times New Roman"/>
        </w:rPr>
        <w:t> </w:t>
      </w:r>
      <w:r w:rsidR="00862F49" w:rsidRPr="00862F49">
        <w:t xml:space="preserve">: Imprint: Springer; 2018. 1 p. </w:t>
      </w:r>
    </w:p>
    <w:p w14:paraId="147428B9" w14:textId="77777777" w:rsidR="00862F49" w:rsidRPr="00862F49" w:rsidRDefault="00862F49" w:rsidP="00862F49">
      <w:pPr>
        <w:pStyle w:val="Bibliography"/>
      </w:pPr>
      <w:r w:rsidRPr="00862F49">
        <w:t xml:space="preserve">2. </w:t>
      </w:r>
      <w:r w:rsidRPr="00862F49">
        <w:tab/>
        <w:t xml:space="preserve">Koleck TA, Dreisbach C, Bourne PE, Bakken S. Natural language processing of symptoms documented in free-text narratives of electronic health records: a systematic review. J Am Med Inform Assoc JAMIA. 2019 Apr 1;26(4):364–79. </w:t>
      </w:r>
    </w:p>
    <w:p w14:paraId="474AEDDD" w14:textId="77777777" w:rsidR="00862F49" w:rsidRPr="00862F49" w:rsidRDefault="00862F49" w:rsidP="00862F49">
      <w:pPr>
        <w:pStyle w:val="Bibliography"/>
      </w:pPr>
      <w:r w:rsidRPr="00862F49">
        <w:t xml:space="preserve">3. </w:t>
      </w:r>
      <w:r w:rsidRPr="00862F49">
        <w:tab/>
        <w:t xml:space="preserve">Mehta N, Pandit A. Concurrence of big data analytics and healthcare: A systematic review. Int J Med Inf. 2018 Jun;114:57–65. </w:t>
      </w:r>
    </w:p>
    <w:p w14:paraId="20941B04" w14:textId="77777777" w:rsidR="00862F49" w:rsidRPr="00862F49" w:rsidRDefault="00862F49" w:rsidP="00862F49">
      <w:pPr>
        <w:pStyle w:val="Bibliography"/>
      </w:pPr>
      <w:r w:rsidRPr="00862F49">
        <w:t xml:space="preserve">4. </w:t>
      </w:r>
      <w:r w:rsidRPr="00862F49">
        <w:tab/>
        <w:t xml:space="preserve">Allvin H, Carlsson E, Dalianis H, Danielsson-Ojala R, Daudaravičius V, Hassel M, et al. Characteristics of Finnish and Swedish intensive care nursing narratives: a comparative analysis to support the development of clinical language technologies. J Biomed Semant. 2011;2 Suppl 3:S1. </w:t>
      </w:r>
    </w:p>
    <w:p w14:paraId="6CDD3939" w14:textId="77777777" w:rsidR="00862F49" w:rsidRPr="00862F49" w:rsidRDefault="00862F49" w:rsidP="00862F49">
      <w:pPr>
        <w:pStyle w:val="Bibliography"/>
      </w:pPr>
      <w:r w:rsidRPr="00862F49">
        <w:t xml:space="preserve">5. </w:t>
      </w:r>
      <w:r w:rsidRPr="00862F49">
        <w:tab/>
        <w:t>Kieuvongngam V, Tan B, Niu Y. Automatic Text Summarization of COVID-19 Medical Research Articles using BERT and GPT-2. ArXiv200601997 Cs [Internet]. 2020 Jun 2 [cited 2021 Jun 3]; Available from: http://arxiv.org/abs/2006.01997</w:t>
      </w:r>
    </w:p>
    <w:p w14:paraId="7DE93890" w14:textId="77777777" w:rsidR="00862F49" w:rsidRPr="00862F49" w:rsidRDefault="00862F49" w:rsidP="00862F49">
      <w:pPr>
        <w:pStyle w:val="Bibliography"/>
      </w:pPr>
      <w:r w:rsidRPr="00862F49">
        <w:t xml:space="preserve">6. </w:t>
      </w:r>
      <w:r w:rsidRPr="00862F49">
        <w:tab/>
        <w:t xml:space="preserve">Lee J, Yoon W, Kim S, Kim D, Kim S, So CH, et al. BioBERT: a pre-trained biomedical language representation model for biomedical text mining. Bioinformatics. 2020 Feb 15;36(4):1234–40. </w:t>
      </w:r>
    </w:p>
    <w:p w14:paraId="772BEC10" w14:textId="77777777" w:rsidR="00862F49" w:rsidRPr="00862F49" w:rsidRDefault="00862F49" w:rsidP="00862F49">
      <w:pPr>
        <w:pStyle w:val="Bibliography"/>
      </w:pPr>
      <w:r w:rsidRPr="00862F49">
        <w:t xml:space="preserve">7. </w:t>
      </w:r>
      <w:r w:rsidRPr="00862F49">
        <w:tab/>
        <w:t xml:space="preserve">Skeppstedt M. Negation detection in Swedish clinical text: An adaption of NegEx to Swedish. J Biomed Semant. 2011 Jul 14;2(3):S3. </w:t>
      </w:r>
    </w:p>
    <w:p w14:paraId="6B0C1679" w14:textId="77777777" w:rsidR="00862F49" w:rsidRPr="00862F49" w:rsidRDefault="00862F49" w:rsidP="00862F49">
      <w:pPr>
        <w:pStyle w:val="Bibliography"/>
      </w:pPr>
      <w:r w:rsidRPr="00862F49">
        <w:t xml:space="preserve">8. </w:t>
      </w:r>
      <w:r w:rsidRPr="00862F49">
        <w:tab/>
        <w:t xml:space="preserve">Skeppstedt M, Kvist M, Nilsson GH, Dalianis H. Automatic recognition of disorders, findings, pharmaceuticals and body structures from clinical text: An annotation and machine learning study. J Biomed Inform. 2014 Jun 1;49:148–58. </w:t>
      </w:r>
    </w:p>
    <w:p w14:paraId="49C7191E" w14:textId="77777777" w:rsidR="00862F49" w:rsidRPr="00862F49" w:rsidRDefault="00862F49" w:rsidP="00862F49">
      <w:pPr>
        <w:pStyle w:val="Bibliography"/>
      </w:pPr>
      <w:r w:rsidRPr="00862F49">
        <w:t xml:space="preserve">9. </w:t>
      </w:r>
      <w:r w:rsidRPr="00862F49">
        <w:tab/>
        <w:t>Almgren S, Pavlov S, Mogren O. Named Entity Recognition in Swedish Health Records with Character-Based Deep Bidirectional LSTMs. In: Proceedings of the Fifth Workshop on Building and Evaluating Resources for Biomedical Text Mining (BioTxtM2016) [Internet]. Osaka, Japan: The COLING 2016 Organizing Committee; 2016 [cited 2021 Aug 3]. p. 30–9. Available from: https://aclanthology.org/W16-5104</w:t>
      </w:r>
    </w:p>
    <w:p w14:paraId="761B62CC" w14:textId="77777777" w:rsidR="00862F49" w:rsidRPr="00862F49" w:rsidRDefault="00862F49" w:rsidP="00862F49">
      <w:pPr>
        <w:pStyle w:val="Bibliography"/>
      </w:pPr>
      <w:r w:rsidRPr="00862F49">
        <w:t xml:space="preserve">10. </w:t>
      </w:r>
      <w:r w:rsidRPr="00862F49">
        <w:tab/>
        <w:t xml:space="preserve">Cook HV, Jensen LJ. A Guide to Dictionary-Based Text Mining. Methods Mol Biol Clifton NJ. 2019;1939:73–89. </w:t>
      </w:r>
    </w:p>
    <w:p w14:paraId="13AA1037" w14:textId="77777777" w:rsidR="00862F49" w:rsidRPr="00862F49" w:rsidRDefault="00862F49" w:rsidP="00862F49">
      <w:pPr>
        <w:pStyle w:val="Bibliography"/>
      </w:pPr>
      <w:r w:rsidRPr="00862F49">
        <w:t xml:space="preserve">11. </w:t>
      </w:r>
      <w:r w:rsidRPr="00862F49">
        <w:tab/>
        <w:t xml:space="preserve">Savova GK, Masanz JJ, Ogren PV, Zheng J, Sohn S, Kipper-Schuler KC, et al. Mayo clinical Text Analysis and Knowledge Extraction System (cTAKES): architecture, component evaluation and applications. J Am Med Inform Assoc. 2010 Sep 1;17(5):507–13. </w:t>
      </w:r>
    </w:p>
    <w:p w14:paraId="7E3CDB3A" w14:textId="77777777" w:rsidR="00862F49" w:rsidRPr="00862F49" w:rsidRDefault="00862F49" w:rsidP="00862F49">
      <w:pPr>
        <w:pStyle w:val="Bibliography"/>
      </w:pPr>
      <w:r w:rsidRPr="00862F49">
        <w:t xml:space="preserve">12. </w:t>
      </w:r>
      <w:r w:rsidRPr="00862F49">
        <w:tab/>
        <w:t xml:space="preserve">Kokkinakis D, Thurin A. Identification of Entity References in Hospital Discharge Letters. In: NODALIDA. 2007. </w:t>
      </w:r>
    </w:p>
    <w:p w14:paraId="7FB34AAF" w14:textId="77777777" w:rsidR="00862F49" w:rsidRPr="00862F49" w:rsidRDefault="00862F49" w:rsidP="00862F49">
      <w:pPr>
        <w:pStyle w:val="Bibliography"/>
      </w:pPr>
      <w:r w:rsidRPr="00862F49">
        <w:t xml:space="preserve">13. </w:t>
      </w:r>
      <w:r w:rsidRPr="00862F49">
        <w:tab/>
        <w:t xml:space="preserve">Smith B, Ashburner M, Rosse C, Bard J, Bug W, Ceusters W, et al. The OBO Foundry: coordinated evolution of ontologies to support biomedical data integration. Nat Biotechnol. 2007 Nov;25(11):1251–5. </w:t>
      </w:r>
    </w:p>
    <w:p w14:paraId="1C451D47" w14:textId="77777777" w:rsidR="00862F49" w:rsidRPr="00862F49" w:rsidRDefault="00862F49" w:rsidP="00862F49">
      <w:pPr>
        <w:pStyle w:val="Bibliography"/>
      </w:pPr>
      <w:r w:rsidRPr="00862F49">
        <w:t xml:space="preserve">14. </w:t>
      </w:r>
      <w:r w:rsidRPr="00862F49">
        <w:tab/>
        <w:t xml:space="preserve">Forbush TB, Gundlapalli AV, Palmer MN, Shen S, South BR, Divita G, et al. “Sitting on pins and needles”: characterization of symptom descriptions in clinical notes". AMIA Jt Summits Transl Sci Proc AMIA Jt Summits Transl Sci. 2013;2013:67–71. </w:t>
      </w:r>
    </w:p>
    <w:p w14:paraId="2280F075" w14:textId="77777777" w:rsidR="00862F49" w:rsidRPr="00862F49" w:rsidRDefault="00862F49" w:rsidP="00862F49">
      <w:pPr>
        <w:pStyle w:val="Bibliography"/>
      </w:pPr>
      <w:r w:rsidRPr="00862F49">
        <w:t xml:space="preserve">15. </w:t>
      </w:r>
      <w:r w:rsidRPr="00862F49">
        <w:tab/>
        <w:t>Dalianis H. Pseudonymisation of Swedish Electronic Patient Records Using a Rule-Based Approach. 2019 Sep 30 [cited 2021 Jun 7]; Available from: https://ep.liu.se/en/conference-article.aspx?series=ecp&amp;issue=166&amp;Article_No=3</w:t>
      </w:r>
    </w:p>
    <w:p w14:paraId="47956CCE" w14:textId="77777777" w:rsidR="00862F49" w:rsidRPr="00862F49" w:rsidRDefault="00862F49" w:rsidP="00862F49">
      <w:pPr>
        <w:pStyle w:val="Bibliography"/>
      </w:pPr>
      <w:r w:rsidRPr="00862F49">
        <w:rPr>
          <w:lang w:val="sv-SE"/>
          <w:rPrChange w:id="2229" w:author="Carl Ollvik Aasa" w:date="2021-08-04T14:38:00Z">
            <w:rPr/>
          </w:rPrChange>
        </w:rPr>
        <w:t xml:space="preserve">16. </w:t>
      </w:r>
      <w:r w:rsidRPr="00862F49">
        <w:rPr>
          <w:lang w:val="sv-SE"/>
          <w:rPrChange w:id="2230" w:author="Carl Ollvik Aasa" w:date="2021-08-04T14:38:00Z">
            <w:rPr/>
          </w:rPrChange>
        </w:rPr>
        <w:tab/>
        <w:t xml:space="preserve">Klassifikationen ICD-10 [Internet]. Socialstyrelsen. [cited 2021 Jun 1]. </w:t>
      </w:r>
      <w:r w:rsidRPr="00862F49">
        <w:t>Available from: https://www.socialstyrelsen.se/utveckla-verksamhet/e-halsa/klassificering-och-koder/icd-10/</w:t>
      </w:r>
    </w:p>
    <w:p w14:paraId="4A7BEC6F" w14:textId="77777777" w:rsidR="00862F49" w:rsidRPr="00862F49" w:rsidRDefault="00862F49" w:rsidP="00862F49">
      <w:pPr>
        <w:pStyle w:val="Bibliography"/>
      </w:pPr>
      <w:r w:rsidRPr="00862F49">
        <w:t xml:space="preserve">17. </w:t>
      </w:r>
      <w:r w:rsidRPr="00862F49">
        <w:tab/>
        <w:t>Classification of Diseases (ICD) [Internet]. [cited 2021 Jun 1]. Available from: https://www.who.int/standards/classifications/classification-of-diseases</w:t>
      </w:r>
    </w:p>
    <w:p w14:paraId="0F2A30C0" w14:textId="77777777" w:rsidR="00862F49" w:rsidRPr="00862F49" w:rsidRDefault="00862F49" w:rsidP="00862F49">
      <w:pPr>
        <w:pStyle w:val="Bibliography"/>
      </w:pPr>
      <w:r w:rsidRPr="00862F49">
        <w:t xml:space="preserve">18. </w:t>
      </w:r>
      <w:r w:rsidRPr="00862F49">
        <w:tab/>
        <w:t xml:space="preserve">Cameron S, Turtle-Song I. Learning to Write Case Notes Using the SOAP Format. J Couns Dev. 2002;80(3):286–92. </w:t>
      </w:r>
    </w:p>
    <w:p w14:paraId="609CE1BB" w14:textId="77777777" w:rsidR="00862F49" w:rsidRPr="00862F49" w:rsidRDefault="00862F49" w:rsidP="00862F49">
      <w:pPr>
        <w:pStyle w:val="Bibliography"/>
      </w:pPr>
      <w:r w:rsidRPr="00862F49">
        <w:t xml:space="preserve">19. </w:t>
      </w:r>
      <w:r w:rsidRPr="00862F49">
        <w:tab/>
        <w:t>Klie J-C, Bugert M, Boullosa B, de Castilho RE, Gurevych I. The INCEpTION platform: Machine-assisted and knowledge-oriented interactive annotation. In: Proceedings of the 27th international conference on computational linguistics: System demonstrations [Internet]. Association for Computational Linguistics; 2018. p. 5–9. Available from: http://tubiblio.ulb.tu-darmstadt.de/106270/</w:t>
      </w:r>
    </w:p>
    <w:p w14:paraId="7D8CB4AC" w14:textId="77777777" w:rsidR="00862F49" w:rsidRPr="00862F49" w:rsidRDefault="00862F49" w:rsidP="00862F49">
      <w:pPr>
        <w:pStyle w:val="Bibliography"/>
      </w:pPr>
      <w:r w:rsidRPr="00862F49">
        <w:rPr>
          <w:lang w:val="sv-SE"/>
          <w:rPrChange w:id="2231" w:author="Carl Ollvik Aasa" w:date="2021-08-04T14:38:00Z">
            <w:rPr/>
          </w:rPrChange>
        </w:rPr>
        <w:t xml:space="preserve">20. </w:t>
      </w:r>
      <w:r w:rsidRPr="00862F49">
        <w:rPr>
          <w:lang w:val="sv-SE"/>
          <w:rPrChange w:id="2232" w:author="Carl Ollvik Aasa" w:date="2021-08-04T14:38:00Z">
            <w:rPr/>
          </w:rPrChange>
        </w:rPr>
        <w:tab/>
        <w:t xml:space="preserve">SpaCy – ny svensk modell för storskalig textanalys [Internet]. </w:t>
      </w:r>
      <w:r w:rsidRPr="00862F49">
        <w:t>[cited 2021 Jun 3]. Available from: https://www.kb.se/samverkan-och-utveckling/nytt-fran-kb/nyheter-samverkan-och-utveckling/2020-11-23-spacy---ny-svensk-modell-for-storskalig-textanalys.html</w:t>
      </w:r>
    </w:p>
    <w:p w14:paraId="19FC2059" w14:textId="77777777" w:rsidR="00862F49" w:rsidRPr="00862F49" w:rsidRDefault="00862F49" w:rsidP="00862F49">
      <w:pPr>
        <w:pStyle w:val="Bibliography"/>
      </w:pPr>
      <w:r w:rsidRPr="00862F49">
        <w:t xml:space="preserve">21. </w:t>
      </w:r>
      <w:r w:rsidRPr="00862F49">
        <w:tab/>
        <w:t>Berg H, Dalianis H. Augmenting a De-identification System for Swedish Clinical Text Using Open Resources and Deep Learning. In: Linköping Electronic Conference Proceedings [Internet]. 2019 [cited 2021 Jun 3]. p. 8–15. Available from: https://ep.liu.se/en/conference-article.aspx?series=ecp&amp;issue=166&amp;Article_No=2</w:t>
      </w:r>
    </w:p>
    <w:p w14:paraId="7871C587" w14:textId="77777777" w:rsidR="00862F49" w:rsidRPr="00862F49" w:rsidRDefault="00862F49" w:rsidP="00862F49">
      <w:pPr>
        <w:pStyle w:val="Bibliography"/>
      </w:pPr>
      <w:r w:rsidRPr="00862F49">
        <w:t xml:space="preserve">22. </w:t>
      </w:r>
      <w:r w:rsidRPr="00862F49">
        <w:tab/>
        <w:t>Engel Thomas C, Bjødstrup Jensen P, Werge T, Brunak S. Negation scope and spelling variation for text-mining of Danish electronic patient records. In: Proceedings of the 5th International Workshop on Health Text Mining and Information Analysis (Louhi) [Internet]. Gothenburg, Sweden: Association for Computational Linguistics; 2014 [cited 2021 Jun 3]. p. 64–8. Available from: http://aclweb.org/anthology/W14-1109</w:t>
      </w:r>
    </w:p>
    <w:p w14:paraId="3FB3CC05" w14:textId="77777777" w:rsidR="00862F49" w:rsidRPr="00862F49" w:rsidRDefault="00862F49" w:rsidP="00862F49">
      <w:pPr>
        <w:pStyle w:val="Bibliography"/>
      </w:pPr>
      <w:r w:rsidRPr="00862F49">
        <w:t xml:space="preserve">23. </w:t>
      </w:r>
      <w:r w:rsidRPr="00862F49">
        <w:tab/>
        <w:t xml:space="preserve">Wissler L, Almashraee M, Monett D, Paschke A. The Gold Standard in Corpus Annotation. In 2014. </w:t>
      </w:r>
    </w:p>
    <w:p w14:paraId="6FA6BEF2" w14:textId="77777777" w:rsidR="00862F49" w:rsidRPr="00862F49" w:rsidRDefault="00862F49" w:rsidP="00862F49">
      <w:pPr>
        <w:pStyle w:val="Bibliography"/>
      </w:pPr>
      <w:r w:rsidRPr="00862F49">
        <w:t xml:space="preserve">24. </w:t>
      </w:r>
      <w:r w:rsidRPr="00862F49">
        <w:tab/>
        <w:t>Dalianis H, Boström H. Releasing a Swedish Clinical Corpus after Removing all Words – De-identification Experiments with Conditional Random Fields and Random Forests. In 2012 [cited 2021 Jun 3]. p. 45–8. Available from: http://urn.kb.se/resolve?urn=urn:nbn:se:kth:diva-221475</w:t>
      </w:r>
    </w:p>
    <w:p w14:paraId="6AF82FAA" w14:textId="77777777" w:rsidR="00862F49" w:rsidRPr="00862F49" w:rsidRDefault="00862F49" w:rsidP="00862F49">
      <w:pPr>
        <w:pStyle w:val="Bibliography"/>
      </w:pPr>
      <w:r w:rsidRPr="00862F49">
        <w:t xml:space="preserve">25. </w:t>
      </w:r>
      <w:r w:rsidRPr="00862F49">
        <w:tab/>
        <w:t>Akbik A, Bergmann T, Blythe D, Rasul K, Schweter S, Vollgraf R. FLAIR: An Easy-to-Use Framework for State-of-the-Art NLP. In: Proceedings of the 2019 Conference of the North American Chapter of the Association for Computational Linguistics (Demonstrations) [Internet]. Minneapolis, Minnesota: Association for Computational Linguistics; 2019 [cited 2021 Jun 3]. p. 54–9. Available from: https://www.aclweb.org/anthology/N19-4010</w:t>
      </w:r>
    </w:p>
    <w:p w14:paraId="6D16F96D" w14:textId="74CEA0D6" w:rsidR="001411E0" w:rsidRDefault="00FF54D1" w:rsidP="00B31435">
      <w:pPr>
        <w:pStyle w:val="Bibliography"/>
        <w:sectPr w:rsidR="001411E0" w:rsidSect="00CB5F72">
          <w:type w:val="continuous"/>
          <w:pgSz w:w="11906" w:h="16838" w:code="9"/>
          <w:pgMar w:top="1418" w:right="992" w:bottom="1701" w:left="992" w:header="709" w:footer="709" w:gutter="0"/>
          <w:cols w:space="227"/>
          <w:titlePg/>
          <w:docGrid w:linePitch="360"/>
          <w:sectPrChange w:id="2233" w:author="Carl Ollvik Aasa" w:date="2021-08-04T15:06:00Z">
            <w:sectPr w:rsidR="001411E0" w:rsidSect="00CB5F72">
              <w:type w:val="nextPage"/>
              <w:pgMar w:top="1418" w:right="992" w:bottom="2041" w:left="992" w:header="709" w:footer="709" w:gutter="0"/>
            </w:sectPr>
          </w:sectPrChange>
        </w:sectPr>
      </w:pPr>
      <w:r w:rsidRPr="00EB410F">
        <w:fldChar w:fldCharType="end"/>
      </w:r>
    </w:p>
    <w:p w14:paraId="107384CC" w14:textId="77777777" w:rsidR="004C497A" w:rsidRDefault="004C497A" w:rsidP="00B31435">
      <w:pPr>
        <w:pStyle w:val="Heading1"/>
        <w:numPr>
          <w:ilvl w:val="0"/>
          <w:numId w:val="0"/>
        </w:numPr>
      </w:pPr>
      <w:bookmarkStart w:id="2234" w:name="_Toc73791820"/>
      <w:r>
        <w:t>Appendix</w:t>
      </w:r>
      <w:bookmarkEnd w:id="2234"/>
    </w:p>
    <w:p w14:paraId="0D1A1479" w14:textId="047AF9B4" w:rsidR="004C497A" w:rsidRPr="006A001F" w:rsidRDefault="004C497A" w:rsidP="006A001F">
      <w:pPr>
        <w:pStyle w:val="BodyText"/>
      </w:pPr>
      <w:commentRangeStart w:id="2235"/>
      <w:commentRangeEnd w:id="2235"/>
      <w:r>
        <w:rPr>
          <w:rStyle w:val="CommentReference"/>
          <w:rFonts w:ascii="Calibri" w:eastAsia="Calibri" w:hAnsi="Calibri"/>
          <w:color w:val="auto"/>
          <w:spacing w:val="0"/>
          <w:kern w:val="0"/>
          <w:lang w:val="en-GB"/>
        </w:rPr>
        <w:commentReference w:id="2235"/>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Caption w:val="Table: Annotation Classes"/>
      </w:tblPr>
      <w:tblGrid>
        <w:gridCol w:w="2127"/>
        <w:gridCol w:w="5670"/>
      </w:tblGrid>
      <w:tr w:rsidR="004C497A" w:rsidRPr="004E4527" w14:paraId="4CB2DAE4" w14:textId="77777777" w:rsidTr="00032D92">
        <w:tc>
          <w:tcPr>
            <w:tcW w:w="2127" w:type="dxa"/>
          </w:tcPr>
          <w:p w14:paraId="3C90268C" w14:textId="77777777" w:rsidR="004C497A" w:rsidRPr="00032D92" w:rsidRDefault="004C497A" w:rsidP="0094134B">
            <w:pPr>
              <w:pStyle w:val="TableCell"/>
              <w:rPr>
                <w:b/>
                <w:bCs/>
                <w:sz w:val="24"/>
                <w:szCs w:val="24"/>
              </w:rPr>
            </w:pPr>
            <w:r w:rsidRPr="00032D92">
              <w:rPr>
                <w:b/>
                <w:bCs/>
                <w:sz w:val="24"/>
                <w:szCs w:val="24"/>
              </w:rPr>
              <w:t>class</w:t>
            </w:r>
          </w:p>
        </w:tc>
        <w:tc>
          <w:tcPr>
            <w:tcW w:w="5670" w:type="dxa"/>
          </w:tcPr>
          <w:p w14:paraId="0123925E" w14:textId="77777777" w:rsidR="004C497A" w:rsidRPr="00032D92" w:rsidRDefault="004C497A" w:rsidP="0094134B">
            <w:pPr>
              <w:pStyle w:val="TableCell"/>
              <w:rPr>
                <w:b/>
                <w:bCs/>
                <w:sz w:val="24"/>
                <w:szCs w:val="24"/>
              </w:rPr>
            </w:pPr>
            <w:r w:rsidRPr="00032D92">
              <w:rPr>
                <w:b/>
                <w:bCs/>
                <w:sz w:val="24"/>
                <w:szCs w:val="24"/>
              </w:rPr>
              <w:t>definition</w:t>
            </w:r>
          </w:p>
        </w:tc>
      </w:tr>
      <w:tr w:rsidR="004C497A" w:rsidRPr="004E4527" w14:paraId="39828D9B" w14:textId="77777777" w:rsidTr="00032D92">
        <w:tc>
          <w:tcPr>
            <w:tcW w:w="2127" w:type="dxa"/>
          </w:tcPr>
          <w:p w14:paraId="04844642" w14:textId="77777777" w:rsidR="004C497A" w:rsidRPr="00032D92" w:rsidRDefault="004C497A" w:rsidP="0094134B">
            <w:pPr>
              <w:pStyle w:val="TableCell"/>
              <w:rPr>
                <w:sz w:val="24"/>
                <w:szCs w:val="24"/>
              </w:rPr>
            </w:pPr>
            <w:r w:rsidRPr="00032D92">
              <w:rPr>
                <w:sz w:val="24"/>
                <w:szCs w:val="24"/>
              </w:rPr>
              <w:t xml:space="preserve">symptom </w:t>
            </w:r>
          </w:p>
        </w:tc>
        <w:tc>
          <w:tcPr>
            <w:tcW w:w="5670" w:type="dxa"/>
          </w:tcPr>
          <w:p w14:paraId="6188005B" w14:textId="77777777" w:rsidR="004C497A" w:rsidRPr="00032D92" w:rsidRDefault="004C497A" w:rsidP="0094134B">
            <w:pPr>
              <w:pStyle w:val="TableCell"/>
              <w:rPr>
                <w:sz w:val="24"/>
                <w:szCs w:val="24"/>
              </w:rPr>
            </w:pPr>
            <w:r w:rsidRPr="00032D92">
              <w:rPr>
                <w:sz w:val="24"/>
                <w:szCs w:val="24"/>
              </w:rPr>
              <w:t>Subjective sign of disease apparent to the patient</w:t>
            </w:r>
          </w:p>
        </w:tc>
      </w:tr>
      <w:tr w:rsidR="004C497A" w:rsidRPr="004E4527" w14:paraId="00593950" w14:textId="77777777" w:rsidTr="00032D92">
        <w:tc>
          <w:tcPr>
            <w:tcW w:w="2127" w:type="dxa"/>
          </w:tcPr>
          <w:p w14:paraId="607F5863" w14:textId="77777777" w:rsidR="004C497A" w:rsidRPr="00032D92" w:rsidRDefault="004C497A" w:rsidP="0094134B">
            <w:pPr>
              <w:pStyle w:val="TableCell"/>
              <w:rPr>
                <w:sz w:val="24"/>
                <w:szCs w:val="24"/>
              </w:rPr>
            </w:pPr>
            <w:r w:rsidRPr="00032D92">
              <w:rPr>
                <w:sz w:val="24"/>
                <w:szCs w:val="24"/>
              </w:rPr>
              <w:t xml:space="preserve">finding </w:t>
            </w:r>
          </w:p>
        </w:tc>
        <w:tc>
          <w:tcPr>
            <w:tcW w:w="5670" w:type="dxa"/>
          </w:tcPr>
          <w:p w14:paraId="106EA915" w14:textId="0728B35C" w:rsidR="004C497A" w:rsidRPr="00032D92" w:rsidRDefault="004C497A" w:rsidP="0094134B">
            <w:pPr>
              <w:pStyle w:val="TableCell"/>
              <w:rPr>
                <w:sz w:val="24"/>
                <w:szCs w:val="24"/>
              </w:rPr>
            </w:pPr>
            <w:r w:rsidRPr="00032D92">
              <w:rPr>
                <w:sz w:val="24"/>
                <w:szCs w:val="24"/>
              </w:rPr>
              <w:t>Objective observation made by a physician and/or the result of a medical examination of the patient</w:t>
            </w:r>
          </w:p>
        </w:tc>
      </w:tr>
      <w:tr w:rsidR="004C497A" w:rsidRPr="004E4527" w14:paraId="319D8B9D" w14:textId="77777777" w:rsidTr="00032D92">
        <w:tc>
          <w:tcPr>
            <w:tcW w:w="2127" w:type="dxa"/>
          </w:tcPr>
          <w:p w14:paraId="79F86BC1" w14:textId="77777777" w:rsidR="004C497A" w:rsidRPr="00032D92" w:rsidRDefault="004C497A" w:rsidP="0094134B">
            <w:pPr>
              <w:pStyle w:val="TableCell"/>
              <w:rPr>
                <w:sz w:val="24"/>
                <w:szCs w:val="24"/>
              </w:rPr>
            </w:pPr>
            <w:r w:rsidRPr="00032D92">
              <w:rPr>
                <w:sz w:val="24"/>
                <w:szCs w:val="24"/>
              </w:rPr>
              <w:t>negation</w:t>
            </w:r>
          </w:p>
        </w:tc>
        <w:tc>
          <w:tcPr>
            <w:tcW w:w="5670" w:type="dxa"/>
          </w:tcPr>
          <w:p w14:paraId="4A4AC612" w14:textId="0FE23235" w:rsidR="004C497A" w:rsidRPr="00032D92" w:rsidRDefault="004C497A" w:rsidP="0094134B">
            <w:pPr>
              <w:pStyle w:val="TableCell"/>
              <w:rPr>
                <w:sz w:val="24"/>
                <w:szCs w:val="24"/>
              </w:rPr>
            </w:pPr>
            <w:r w:rsidRPr="00032D92">
              <w:rPr>
                <w:sz w:val="24"/>
                <w:szCs w:val="24"/>
              </w:rPr>
              <w:t>Term which inverts or denies</w:t>
            </w:r>
            <w:r w:rsidR="00540A08">
              <w:rPr>
                <w:sz w:val="24"/>
                <w:szCs w:val="24"/>
              </w:rPr>
              <w:t xml:space="preserve"> the default meaning</w:t>
            </w:r>
            <w:r w:rsidRPr="00032D92">
              <w:rPr>
                <w:sz w:val="24"/>
                <w:szCs w:val="24"/>
              </w:rPr>
              <w:t xml:space="preserve"> </w:t>
            </w:r>
            <w:r w:rsidR="00540A08">
              <w:rPr>
                <w:sz w:val="24"/>
                <w:szCs w:val="24"/>
              </w:rPr>
              <w:t>of a word or statement</w:t>
            </w:r>
          </w:p>
        </w:tc>
      </w:tr>
    </w:tbl>
    <w:p w14:paraId="3641081B" w14:textId="5C90F401" w:rsidR="00540A08" w:rsidRDefault="00485613" w:rsidP="00DB63ED">
      <w:pPr>
        <w:pStyle w:val="BodyText"/>
      </w:pPr>
      <w:r>
        <w:t xml:space="preserve">* </w:t>
      </w:r>
      <w:r w:rsidR="00C31A5A">
        <w:t xml:space="preserve">Developed with </w:t>
      </w:r>
      <w:r w:rsidR="00BA3DB8">
        <w:t xml:space="preserve">a </w:t>
      </w:r>
      <w:r w:rsidR="00BA3DB8" w:rsidRPr="00506AEC">
        <w:t>resident in Emergency Medicine at Skåne University Hospital in Malmö</w:t>
      </w:r>
    </w:p>
    <w:p w14:paraId="3FEDB3B6" w14:textId="3ABBD93D" w:rsidR="00BA3DB8" w:rsidRDefault="00BA3DB8" w:rsidP="00DB63ED">
      <w:pPr>
        <w:pStyle w:val="BodyText"/>
      </w:pPr>
      <w:r>
        <w:t>* Definitions of symptoms and findings are based SNOMED CT</w:t>
      </w:r>
      <w:r w:rsidR="00B572D3">
        <w:t xml:space="preserve"> Editorial Guide </w:t>
      </w:r>
      <w:hyperlink r:id="rId30" w:history="1">
        <w:r w:rsidR="00644D6A" w:rsidRPr="008D3FA2">
          <w:rPr>
            <w:rStyle w:val="Hyperlink"/>
          </w:rPr>
          <w:t>https://confluence.ihtsdotools.org/display/DOCEG</w:t>
        </w:r>
      </w:hyperlink>
    </w:p>
    <w:p w14:paraId="0401CF2B" w14:textId="5389D6F8" w:rsidR="004C497A" w:rsidRDefault="00032D92" w:rsidP="00DB63ED">
      <w:pPr>
        <w:pStyle w:val="BodyText"/>
      </w:pPr>
      <w:r w:rsidRPr="00DB63ED">
        <w:rPr>
          <w:b/>
          <w:bCs/>
        </w:rPr>
        <w:t xml:space="preserve">Table </w:t>
      </w:r>
      <w:r w:rsidRPr="00DB63ED">
        <w:rPr>
          <w:b/>
          <w:bCs/>
        </w:rPr>
        <w:fldChar w:fldCharType="begin"/>
      </w:r>
      <w:r w:rsidRPr="00DB63ED">
        <w:rPr>
          <w:b/>
          <w:bCs/>
        </w:rPr>
        <w:instrText xml:space="preserve"> SEQ Table \* ARABIC </w:instrText>
      </w:r>
      <w:r w:rsidRPr="00DB63ED">
        <w:rPr>
          <w:b/>
          <w:bCs/>
        </w:rPr>
        <w:fldChar w:fldCharType="separate"/>
      </w:r>
      <w:r w:rsidRPr="00DB63ED">
        <w:rPr>
          <w:b/>
          <w:bCs/>
        </w:rPr>
        <w:t>1</w:t>
      </w:r>
      <w:r w:rsidRPr="00DB63ED">
        <w:rPr>
          <w:b/>
          <w:bCs/>
        </w:rPr>
        <w:fldChar w:fldCharType="end"/>
      </w:r>
      <w:r w:rsidRPr="00032D92">
        <w:t>: Definition of</w:t>
      </w:r>
      <w:r w:rsidR="006F605A">
        <w:t xml:space="preserve"> the</w:t>
      </w:r>
      <w:r w:rsidRPr="00032D92">
        <w:t xml:space="preserve"> Named </w:t>
      </w:r>
      <w:r w:rsidR="006F605A">
        <w:t>E</w:t>
      </w:r>
      <w:r w:rsidRPr="00032D92">
        <w:t xml:space="preserve">ntity </w:t>
      </w:r>
      <w:r w:rsidR="006F605A">
        <w:t>C</w:t>
      </w:r>
      <w:r w:rsidRPr="00032D92">
        <w:t xml:space="preserve">lasses </w:t>
      </w:r>
      <w:r w:rsidR="00BA3DB8">
        <w:t xml:space="preserve">for Clinical Texts </w:t>
      </w:r>
      <w:r w:rsidR="006F605A">
        <w:t>A</w:t>
      </w:r>
      <w:r w:rsidRPr="00032D92">
        <w:t xml:space="preserve">nnotated in the </w:t>
      </w:r>
      <w:r w:rsidR="006F605A">
        <w:t>G</w:t>
      </w:r>
      <w:r w:rsidRPr="00032D92">
        <w:t>old</w:t>
      </w:r>
      <w:r w:rsidR="006F605A">
        <w:t>-Standard</w:t>
      </w:r>
      <w:r w:rsidRPr="00032D92">
        <w:t xml:space="preserve"> </w:t>
      </w:r>
      <w:r w:rsidR="006F605A">
        <w:t>C</w:t>
      </w:r>
      <w:r w:rsidRPr="00032D92">
        <w:t>orpus</w:t>
      </w:r>
    </w:p>
    <w:p w14:paraId="3C82F559" w14:textId="070B2855" w:rsidR="00644D6A" w:rsidRDefault="00644D6A">
      <w:pPr>
        <w:rPr>
          <w:rFonts w:ascii="Adobe Garamond Pro" w:eastAsia="Times New Roman" w:hAnsi="Adobe Garamond Pro"/>
          <w:color w:val="000000" w:themeColor="text1"/>
          <w:spacing w:val="-10"/>
          <w:kern w:val="24"/>
          <w:sz w:val="24"/>
          <w:szCs w:val="24"/>
          <w:lang w:val="en-US"/>
        </w:rPr>
      </w:pPr>
      <w:r>
        <w:br w:type="page"/>
      </w:r>
    </w:p>
    <w:tbl>
      <w:tblPr>
        <w:tblStyle w:val="TableGrid"/>
        <w:tblW w:w="0" w:type="auto"/>
        <w:tblLook w:val="04A0" w:firstRow="1" w:lastRow="0" w:firstColumn="1" w:lastColumn="0" w:noHBand="0" w:noVBand="1"/>
      </w:tblPr>
      <w:tblGrid>
        <w:gridCol w:w="5287"/>
        <w:gridCol w:w="4625"/>
      </w:tblGrid>
      <w:tr w:rsidR="004C497A" w:rsidRPr="00F94223" w14:paraId="6CAC6F3E" w14:textId="77777777" w:rsidTr="0094134B">
        <w:tc>
          <w:tcPr>
            <w:tcW w:w="5287" w:type="dxa"/>
          </w:tcPr>
          <w:p w14:paraId="0743BDC3" w14:textId="77777777" w:rsidR="004C497A" w:rsidRPr="00F94223" w:rsidRDefault="004C497A" w:rsidP="0094134B">
            <w:pPr>
              <w:pStyle w:val="BodyText"/>
            </w:pPr>
            <w:r w:rsidRPr="00F94223">
              <w:t xml:space="preserve">XPOS tagger (accuracy): </w:t>
            </w:r>
          </w:p>
        </w:tc>
        <w:tc>
          <w:tcPr>
            <w:tcW w:w="4625" w:type="dxa"/>
          </w:tcPr>
          <w:p w14:paraId="4CD39949" w14:textId="77777777" w:rsidR="004C497A" w:rsidRPr="00F94223" w:rsidRDefault="004C497A" w:rsidP="0094134B">
            <w:pPr>
              <w:pStyle w:val="BodyText"/>
            </w:pPr>
            <w:r w:rsidRPr="00F94223">
              <w:t>97.96</w:t>
            </w:r>
          </w:p>
        </w:tc>
      </w:tr>
      <w:tr w:rsidR="004C497A" w:rsidRPr="00F94223" w14:paraId="44172320" w14:textId="77777777" w:rsidTr="0094134B">
        <w:tc>
          <w:tcPr>
            <w:tcW w:w="5287" w:type="dxa"/>
          </w:tcPr>
          <w:p w14:paraId="2E3482AE" w14:textId="77777777" w:rsidR="004C497A" w:rsidRPr="00F94223" w:rsidRDefault="004C497A" w:rsidP="0094134B">
            <w:pPr>
              <w:pStyle w:val="BodyText"/>
            </w:pPr>
            <w:r w:rsidRPr="00F94223">
              <w:t xml:space="preserve">UPOS tagger (accuracy): </w:t>
            </w:r>
          </w:p>
        </w:tc>
        <w:tc>
          <w:tcPr>
            <w:tcW w:w="4625" w:type="dxa"/>
          </w:tcPr>
          <w:p w14:paraId="2F860914" w14:textId="77777777" w:rsidR="004C497A" w:rsidRPr="00F94223" w:rsidRDefault="004C497A" w:rsidP="0094134B">
            <w:pPr>
              <w:pStyle w:val="BodyText"/>
            </w:pPr>
            <w:r w:rsidRPr="00F94223">
              <w:t>98.40</w:t>
            </w:r>
          </w:p>
        </w:tc>
      </w:tr>
      <w:tr w:rsidR="004C497A" w:rsidRPr="00F94223" w14:paraId="2B5FE7B7" w14:textId="77777777" w:rsidTr="0094134B">
        <w:tc>
          <w:tcPr>
            <w:tcW w:w="5287" w:type="dxa"/>
          </w:tcPr>
          <w:p w14:paraId="46AB5AD1" w14:textId="77777777" w:rsidR="004C497A" w:rsidRPr="00F94223" w:rsidRDefault="004C497A" w:rsidP="0094134B">
            <w:pPr>
              <w:pStyle w:val="BodyText"/>
            </w:pPr>
            <w:r w:rsidRPr="00F94223">
              <w:t xml:space="preserve">Parser (UAS/LAS): </w:t>
            </w:r>
          </w:p>
        </w:tc>
        <w:tc>
          <w:tcPr>
            <w:tcW w:w="4625" w:type="dxa"/>
          </w:tcPr>
          <w:p w14:paraId="36C7D5C0" w14:textId="77777777" w:rsidR="004C497A" w:rsidRPr="00F94223" w:rsidRDefault="004C497A" w:rsidP="0094134B">
            <w:pPr>
              <w:pStyle w:val="BodyText"/>
            </w:pPr>
            <w:r w:rsidRPr="00F94223">
              <w:t>93.51/90.74</w:t>
            </w:r>
          </w:p>
        </w:tc>
      </w:tr>
      <w:tr w:rsidR="004C497A" w:rsidRPr="00F94223" w14:paraId="7900333A" w14:textId="77777777" w:rsidTr="0094134B">
        <w:tc>
          <w:tcPr>
            <w:tcW w:w="5287" w:type="dxa"/>
          </w:tcPr>
          <w:p w14:paraId="19491D77" w14:textId="77777777" w:rsidR="004C497A" w:rsidRPr="00F94223" w:rsidRDefault="004C497A" w:rsidP="0094134B">
            <w:pPr>
              <w:pStyle w:val="BodyText"/>
            </w:pPr>
            <w:r w:rsidRPr="00F94223">
              <w:t xml:space="preserve">Sentencer (F score): </w:t>
            </w:r>
          </w:p>
        </w:tc>
        <w:tc>
          <w:tcPr>
            <w:tcW w:w="4625" w:type="dxa"/>
          </w:tcPr>
          <w:p w14:paraId="24FC2ABC" w14:textId="77777777" w:rsidR="004C497A" w:rsidRPr="00F94223" w:rsidRDefault="004C497A" w:rsidP="0094134B">
            <w:pPr>
              <w:pStyle w:val="BodyText"/>
            </w:pPr>
            <w:r w:rsidRPr="00F94223">
              <w:t>94.73</w:t>
            </w:r>
          </w:p>
        </w:tc>
      </w:tr>
      <w:tr w:rsidR="004C497A" w:rsidRPr="00F94223" w14:paraId="6C3A7395" w14:textId="77777777" w:rsidTr="0094134B">
        <w:tc>
          <w:tcPr>
            <w:tcW w:w="5287" w:type="dxa"/>
          </w:tcPr>
          <w:p w14:paraId="17BA3C79" w14:textId="77777777" w:rsidR="004C497A" w:rsidRPr="00F94223" w:rsidRDefault="004C497A" w:rsidP="0094134B">
            <w:pPr>
              <w:pStyle w:val="BodyText"/>
            </w:pPr>
            <w:r w:rsidRPr="00F94223">
              <w:t xml:space="preserve">NER (F score): </w:t>
            </w:r>
          </w:p>
        </w:tc>
        <w:tc>
          <w:tcPr>
            <w:tcW w:w="4625" w:type="dxa"/>
          </w:tcPr>
          <w:p w14:paraId="5EAE9FEF" w14:textId="77777777" w:rsidR="004C497A" w:rsidRPr="00F94223" w:rsidRDefault="004C497A" w:rsidP="0094134B">
            <w:pPr>
              <w:pStyle w:val="BodyText"/>
            </w:pPr>
            <w:r w:rsidRPr="00F94223">
              <w:t>90.06</w:t>
            </w:r>
          </w:p>
        </w:tc>
      </w:tr>
    </w:tbl>
    <w:p w14:paraId="7603DC8C" w14:textId="77777777" w:rsidR="00490A33" w:rsidRDefault="00C03519" w:rsidP="009F001F">
      <w:pPr>
        <w:pStyle w:val="BodyText"/>
        <w:rPr>
          <w:noProof/>
        </w:rPr>
      </w:pPr>
      <w:r w:rsidRPr="00C03519">
        <w:rPr>
          <w:noProof/>
        </w:rPr>
        <w:t xml:space="preserve">* </w:t>
      </w:r>
      <w:r w:rsidR="004C497A" w:rsidRPr="00C03519">
        <w:rPr>
          <w:noProof/>
        </w:rPr>
        <w:t xml:space="preserve">All scores were </w:t>
      </w:r>
      <w:r w:rsidRPr="00C03519">
        <w:rPr>
          <w:noProof/>
        </w:rPr>
        <w:t xml:space="preserve">quotes </w:t>
      </w:r>
      <w:r w:rsidR="004C497A" w:rsidRPr="00C03519">
        <w:rPr>
          <w:noProof/>
        </w:rPr>
        <w:t>from the group that provided the model and not verified by me</w:t>
      </w:r>
      <w:r w:rsidRPr="00C03519">
        <w:rPr>
          <w:noProof/>
        </w:rPr>
        <w:t xml:space="preserve">  </w:t>
      </w:r>
      <w:bookmarkStart w:id="2236" w:name="_Ref73470451"/>
      <w:bookmarkStart w:id="2237" w:name="_Toc73538922"/>
      <w:bookmarkStart w:id="2238" w:name="_Toc73547051"/>
    </w:p>
    <w:p w14:paraId="1E3BD6CA" w14:textId="61257B9B" w:rsidR="004C497A" w:rsidRDefault="00C03519" w:rsidP="009F001F">
      <w:pPr>
        <w:pStyle w:val="BodyText"/>
        <w:rPr>
          <w:noProof/>
        </w:rPr>
      </w:pPr>
      <w:r>
        <w:t xml:space="preserve">Table </w:t>
      </w:r>
      <w:r w:rsidR="00042E29">
        <w:t>2</w:t>
      </w:r>
      <w:r>
        <w:t xml:space="preserve">: Performance scores of transformer model [sv-pipeline-0.0.0] provided by the </w:t>
      </w:r>
      <w:bookmarkEnd w:id="2236"/>
      <w:bookmarkEnd w:id="2237"/>
      <w:bookmarkEnd w:id="2238"/>
      <w:r>
        <w:t xml:space="preserve">Swedish National Library </w:t>
      </w:r>
      <w:r w:rsidRPr="00C03519">
        <w:t>https://github.com/Kungbib/swedish-spacy</w:t>
      </w:r>
    </w:p>
    <w:p w14:paraId="72ED6D57" w14:textId="1988A728" w:rsidR="00F329B9" w:rsidRDefault="00F329B9">
      <w:r>
        <w:br w:type="page"/>
      </w:r>
    </w:p>
    <w:p w14:paraId="2A816972" w14:textId="0AAD5BDA" w:rsidR="00F329B9" w:rsidRPr="0094134B" w:rsidRDefault="00490A33" w:rsidP="004C497A">
      <w:r>
        <w:rPr>
          <w:noProof/>
        </w:rPr>
        <w:drawing>
          <wp:inline distT="0" distB="0" distL="0" distR="0" wp14:anchorId="37A97C48" wp14:editId="7C11B7EF">
            <wp:extent cx="5407025" cy="30988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7025" cy="309880"/>
                    </a:xfrm>
                    <a:prstGeom prst="rect">
                      <a:avLst/>
                    </a:prstGeom>
                    <a:noFill/>
                    <a:ln>
                      <a:noFill/>
                    </a:ln>
                  </pic:spPr>
                </pic:pic>
              </a:graphicData>
            </a:graphic>
          </wp:inline>
        </w:drawing>
      </w:r>
    </w:p>
    <w:p w14:paraId="563CFE9B" w14:textId="0FA4DC3D" w:rsidR="00113D5F" w:rsidRDefault="004C497A" w:rsidP="00490A33">
      <w:commentRangeStart w:id="2239"/>
      <w:commentRangeEnd w:id="2239"/>
      <w:r>
        <w:rPr>
          <w:rStyle w:val="CommentReference"/>
        </w:rPr>
        <w:commentReference w:id="2239"/>
      </w:r>
      <w:r w:rsidR="00113D5F">
        <w:t xml:space="preserve">One of the 10 fabricated charts from the gold standard corpus with annotations made by the NLP pipeline and evaluated manually. Visualization of detected entities came from the </w:t>
      </w:r>
      <w:proofErr w:type="spellStart"/>
      <w:r w:rsidR="00113D5F">
        <w:t>displacy</w:t>
      </w:r>
      <w:proofErr w:type="spellEnd"/>
      <w:r w:rsidR="00113D5F">
        <w:t xml:space="preserve"> module of spacy and evaluations were added manually. The number of true and false positive and false negative predictions was extracted and used to calculate the precision recall and F1 score. </w:t>
      </w:r>
    </w:p>
    <w:p w14:paraId="55F75210" w14:textId="77777777" w:rsidR="00490A33" w:rsidRDefault="00490A33" w:rsidP="00490A33">
      <w:pPr>
        <w:pStyle w:val="Caption"/>
        <w:keepNext/>
      </w:pPr>
      <w:bookmarkStart w:id="2240" w:name="_Ref73547312"/>
      <w:r>
        <w:t xml:space="preserve">Table </w:t>
      </w:r>
      <w:r>
        <w:fldChar w:fldCharType="begin"/>
      </w:r>
      <w:r>
        <w:instrText xml:space="preserve"> SEQ Table \* ARABIC </w:instrText>
      </w:r>
      <w:r>
        <w:fldChar w:fldCharType="separate"/>
      </w:r>
      <w:r>
        <w:rPr>
          <w:noProof/>
        </w:rPr>
        <w:t>3</w:t>
      </w:r>
      <w:r>
        <w:fldChar w:fldCharType="end"/>
      </w:r>
      <w:bookmarkEnd w:id="2240"/>
      <w:r>
        <w:t xml:space="preserve">: </w:t>
      </w:r>
      <w:bookmarkStart w:id="2241" w:name="_Ref73547303"/>
      <w:r>
        <w:t xml:space="preserve">Preliminary pipeline performance for </w:t>
      </w:r>
      <w:r w:rsidRPr="00531B21">
        <w:t>named entity recognition</w:t>
      </w:r>
      <w:r>
        <w:t xml:space="preserve"> of symptom and findings</w:t>
      </w:r>
      <w:bookmarkEnd w:id="2241"/>
    </w:p>
    <w:p w14:paraId="42A1D864" w14:textId="77777777" w:rsidR="00490A33" w:rsidRDefault="00490A33" w:rsidP="00490A33"/>
    <w:p w14:paraId="06E7852D" w14:textId="7EA33534" w:rsidR="00BD47DE" w:rsidRDefault="00F67C80" w:rsidP="00BD47DE">
      <w:r>
        <w:br w:type="page"/>
      </w:r>
    </w:p>
    <w:p w14:paraId="777158D6" w14:textId="7AECBA21" w:rsidR="00F67C80" w:rsidRDefault="00F67C80"/>
    <w:p w14:paraId="2E603CAE" w14:textId="5855F19B" w:rsidR="00042E29" w:rsidRDefault="00042E29" w:rsidP="001D2BD3">
      <w:pPr>
        <w:pStyle w:val="BodyText"/>
      </w:pPr>
      <w:r w:rsidRPr="001D2BD3">
        <w:rPr>
          <w:b/>
          <w:bCs/>
        </w:rPr>
        <w:t>Figure. 1</w:t>
      </w:r>
      <w:r>
        <w:t xml:space="preserve"> Visualization and evaluation of the annotations made by the NLP pipeline</w:t>
      </w:r>
    </w:p>
    <w:p w14:paraId="3D049DED" w14:textId="77777777" w:rsidR="00042E29" w:rsidRDefault="00042E29" w:rsidP="001D2BD3">
      <w:pPr>
        <w:pStyle w:val="BodyText"/>
      </w:pPr>
      <w:r>
        <w:t xml:space="preserve">One of the 10 fabricated charts from the gold standard corpus with annotations made by the NLP pipeline and evaluated manually. Visualization of detected entities (grey boxes) comes from the </w:t>
      </w:r>
      <w:proofErr w:type="spellStart"/>
      <w:r>
        <w:t>displacy</w:t>
      </w:r>
      <w:proofErr w:type="spellEnd"/>
      <w:r>
        <w:t xml:space="preserve"> module of spacy and evaluations were added manually. Boxes are false-negative NER labels, red crosses are false-positive labels and stars are correct labels. Letter combinations indicate NER class: SYM: symptom/finding, NEG: negation, TME: time-related expression, MSR: measurement</w:t>
      </w:r>
    </w:p>
    <w:p w14:paraId="4607E0E6" w14:textId="2517B3CC" w:rsidR="004C497A" w:rsidRDefault="004C497A" w:rsidP="004C497A">
      <w:r>
        <w:rPr>
          <w:noProof/>
        </w:rPr>
        <w:drawing>
          <wp:inline distT="0" distB="0" distL="0" distR="0" wp14:anchorId="277F88AF" wp14:editId="62AB5BDE">
            <wp:extent cx="6300470" cy="1675765"/>
            <wp:effectExtent l="0" t="0" r="508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00470" cy="1675765"/>
                    </a:xfrm>
                    <a:prstGeom prst="rect">
                      <a:avLst/>
                    </a:prstGeom>
                    <a:noFill/>
                    <a:ln>
                      <a:noFill/>
                    </a:ln>
                  </pic:spPr>
                </pic:pic>
              </a:graphicData>
            </a:graphic>
          </wp:inline>
        </w:drawing>
      </w:r>
    </w:p>
    <w:sectPr w:rsidR="004C497A" w:rsidSect="0050652D">
      <w:pgSz w:w="11906" w:h="16838" w:code="9"/>
      <w:pgMar w:top="1418" w:right="992" w:bottom="2041" w:left="992" w:header="709" w:footer="709" w:gutter="0"/>
      <w:cols w:space="227"/>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7" w:author="Johanna Berg" w:date="2021-06-08T13:37:00Z" w:initials="JB">
    <w:p w14:paraId="61A5AF89" w14:textId="1E8319F6" w:rsidR="003B6F12" w:rsidRPr="003B6F12" w:rsidRDefault="003B6F12">
      <w:pPr>
        <w:pStyle w:val="CommentText"/>
        <w:rPr>
          <w:lang w:val="sv-SE"/>
        </w:rPr>
      </w:pPr>
      <w:r>
        <w:rPr>
          <w:rStyle w:val="CommentReference"/>
        </w:rPr>
        <w:annotationRef/>
      </w:r>
      <w:r w:rsidRPr="003B6F12">
        <w:rPr>
          <w:rStyle w:val="CommentReference"/>
          <w:lang w:val="sv-SE"/>
        </w:rPr>
        <w:t xml:space="preserve">Tänk på </w:t>
      </w:r>
      <w:r>
        <w:rPr>
          <w:rStyle w:val="CommentReference"/>
          <w:lang w:val="sv-SE"/>
        </w:rPr>
        <w:t xml:space="preserve">användning av förstärkande </w:t>
      </w:r>
      <w:r w:rsidRPr="003B6F12">
        <w:rPr>
          <w:rStyle w:val="CommentReference"/>
          <w:lang w:val="sv-SE"/>
        </w:rPr>
        <w:t>som “enorm”</w:t>
      </w:r>
      <w:r>
        <w:rPr>
          <w:rStyle w:val="CommentReference"/>
          <w:lang w:val="sv-SE"/>
        </w:rPr>
        <w:t xml:space="preserve"> ”Mycket” och ”väldigt”. Det är ofta ord som inte bidrar till läsförståelsen och förlänger text. Föjande stycke kunde vara ” I patientjournaler finns information om sjukdomar, symptom och diagnostiska resonemang. Informationen är dock svår att använda (i forskningssyfte)… osv”</w:t>
      </w:r>
    </w:p>
  </w:comment>
  <w:comment w:id="119" w:author="Johanna Berg" w:date="2021-06-08T13:45:00Z" w:initials="JB">
    <w:p w14:paraId="69F85F9D" w14:textId="1084454F" w:rsidR="00D52DBA" w:rsidRPr="00D52DBA" w:rsidRDefault="00D52DBA">
      <w:pPr>
        <w:pStyle w:val="CommentText"/>
        <w:rPr>
          <w:lang w:val="sv-SE"/>
        </w:rPr>
      </w:pPr>
      <w:r>
        <w:rPr>
          <w:rStyle w:val="CommentReference"/>
        </w:rPr>
        <w:annotationRef/>
      </w:r>
      <w:r w:rsidRPr="00D52DBA">
        <w:rPr>
          <w:lang w:val="sv-SE"/>
        </w:rPr>
        <w:t>“samt en förståelse för”</w:t>
      </w:r>
    </w:p>
  </w:comment>
  <w:comment w:id="123" w:author="Johanna Berg" w:date="2021-06-08T13:47:00Z" w:initials="JB">
    <w:p w14:paraId="4FC68E84" w14:textId="36079202" w:rsidR="00D52DBA" w:rsidRPr="00D52DBA" w:rsidRDefault="00D52DBA">
      <w:pPr>
        <w:pStyle w:val="CommentText"/>
        <w:rPr>
          <w:lang w:val="sv-SE"/>
        </w:rPr>
      </w:pPr>
      <w:r>
        <w:rPr>
          <w:rStyle w:val="CommentReference"/>
        </w:rPr>
        <w:annotationRef/>
      </w:r>
      <w:r w:rsidRPr="00D52DBA">
        <w:rPr>
          <w:lang w:val="sv-SE"/>
        </w:rPr>
        <w:t>Se över det här stycket.</w:t>
      </w:r>
    </w:p>
  </w:comment>
  <w:comment w:id="376" w:author="Johanna Berg" w:date="2021-06-08T13:54:00Z" w:initials="JB">
    <w:p w14:paraId="3C96E7E6" w14:textId="77777777" w:rsidR="008C32DF" w:rsidRDefault="008C32DF" w:rsidP="008C32DF">
      <w:pPr>
        <w:pStyle w:val="CommentText"/>
      </w:pPr>
      <w:r>
        <w:rPr>
          <w:rStyle w:val="CommentReference"/>
        </w:rPr>
        <w:annotationRef/>
      </w:r>
      <w:r>
        <w:t xml:space="preserve">Assuming the reader has no knowledge in the area of NLP, here might be a good place to describe what NER is to make it easier to read. The same is true for the terms annotation, rule-based systems and corpora. But, this depends on who the intender reader is. </w:t>
      </w:r>
    </w:p>
  </w:comment>
  <w:comment w:id="470" w:author="Johanna Berg" w:date="2021-06-08T13:54:00Z" w:initials="JB">
    <w:p w14:paraId="3F1E0D6B" w14:textId="77777777" w:rsidR="00527B40" w:rsidRDefault="00527B40" w:rsidP="00527B40">
      <w:pPr>
        <w:pStyle w:val="CommentText"/>
      </w:pPr>
      <w:r>
        <w:rPr>
          <w:rStyle w:val="CommentReference"/>
        </w:rPr>
        <w:annotationRef/>
      </w:r>
      <w:r>
        <w:t xml:space="preserve">Assuming the reader has no knowledge in the area of NLP, here might be a good place to describe what NER is to make it easier to read. The same is true for the terms annotation, rule-based systems and corpora. But, this depends on who the intender reader is. </w:t>
      </w:r>
    </w:p>
  </w:comment>
  <w:comment w:id="804" w:author="Carl Ollvik" w:date="2021-08-02T18:41:00Z" w:initials="CO">
    <w:p w14:paraId="3CD32E4D" w14:textId="37EEC11B" w:rsidR="002E0C6D" w:rsidRPr="00C3346E" w:rsidRDefault="002E0C6D">
      <w:pPr>
        <w:pStyle w:val="CommentText"/>
      </w:pPr>
      <w:r>
        <w:rPr>
          <w:rStyle w:val="CommentReference"/>
        </w:rPr>
        <w:annotationRef/>
      </w:r>
      <w:r w:rsidR="00D04DE7" w:rsidRPr="00C3346E">
        <w:rPr>
          <w:noProof/>
        </w:rPr>
        <w:t xml:space="preserve">Where to fit? </w:t>
      </w:r>
    </w:p>
  </w:comment>
  <w:comment w:id="811" w:author="Carl Ollvik Aasa" w:date="2021-08-03T16:20:00Z" w:initials="CO">
    <w:p w14:paraId="7A262E38" w14:textId="7E9E457A" w:rsidR="00B15ACB" w:rsidRPr="00C3346E" w:rsidRDefault="00B15ACB">
      <w:pPr>
        <w:pStyle w:val="CommentText"/>
      </w:pPr>
      <w:r>
        <w:rPr>
          <w:rStyle w:val="CommentReference"/>
        </w:rPr>
        <w:annotationRef/>
      </w:r>
      <w:r w:rsidR="006C70AD" w:rsidRPr="00B15ACB">
        <w:rPr>
          <w:noProof/>
          <w:lang w:val="sv-SE"/>
        </w:rPr>
        <w:t>måste bestämma vad de</w:t>
      </w:r>
      <w:r w:rsidR="006C70AD">
        <w:rPr>
          <w:noProof/>
          <w:lang w:val="sv-SE"/>
        </w:rPr>
        <w:t xml:space="preserve"> ska hete. </w:t>
      </w:r>
      <w:r w:rsidR="006C70AD" w:rsidRPr="00C3346E">
        <w:rPr>
          <w:noProof/>
        </w:rPr>
        <w:t>Vocab eller dict</w:t>
      </w:r>
    </w:p>
  </w:comment>
  <w:comment w:id="878" w:author="Johanna Berg" w:date="2021-06-08T13:52:00Z" w:initials="JB">
    <w:p w14:paraId="00379A44" w14:textId="0494A054" w:rsidR="00D52DBA" w:rsidRDefault="00D52DBA">
      <w:pPr>
        <w:pStyle w:val="CommentText"/>
      </w:pPr>
      <w:r>
        <w:rPr>
          <w:rStyle w:val="CommentReference"/>
        </w:rPr>
        <w:annotationRef/>
      </w:r>
      <w:r>
        <w:t>This is a little difficult to understand. A model for what? Documentation structure of a medical record?</w:t>
      </w:r>
    </w:p>
  </w:comment>
  <w:comment w:id="1146" w:author="Johanna Berg" w:date="2021-06-08T14:07:00Z" w:initials="JB">
    <w:p w14:paraId="003A57FF" w14:textId="77777777" w:rsidR="009065F9" w:rsidRDefault="009065F9" w:rsidP="009065F9">
      <w:pPr>
        <w:pStyle w:val="CommentText"/>
      </w:pPr>
      <w:r>
        <w:rPr>
          <w:rStyle w:val="CommentReference"/>
        </w:rPr>
        <w:annotationRef/>
      </w:r>
      <w:r>
        <w:t>This is the first time “pipeline” is used, but it’s never explained.</w:t>
      </w:r>
    </w:p>
  </w:comment>
  <w:comment w:id="1273" w:author="Carl Ollvik Aasa" w:date="2021-08-03T16:44:00Z" w:initials="CO">
    <w:p w14:paraId="6A179AF4" w14:textId="77777777" w:rsidR="00F06208" w:rsidRPr="00F06208" w:rsidRDefault="00F06208" w:rsidP="00F06208">
      <w:pPr>
        <w:pStyle w:val="CommentText"/>
        <w:rPr>
          <w:lang w:val="sv-SE"/>
        </w:rPr>
      </w:pPr>
      <w:r>
        <w:rPr>
          <w:rStyle w:val="CommentReference"/>
        </w:rPr>
        <w:annotationRef/>
      </w:r>
      <w:r w:rsidRPr="00F06208">
        <w:rPr>
          <w:noProof/>
          <w:lang w:val="sv-SE"/>
        </w:rPr>
        <w:t xml:space="preserve">sign eller finding? måste bestämma </w:t>
      </w:r>
    </w:p>
  </w:comment>
  <w:comment w:id="1289" w:author="Sonja Aits" w:date="2021-06-01T22:53:00Z" w:initials="SA">
    <w:p w14:paraId="1328104D" w14:textId="77777777" w:rsidR="00603EB8" w:rsidRPr="00F06208" w:rsidRDefault="00603EB8" w:rsidP="00603EB8">
      <w:pPr>
        <w:pStyle w:val="CommentText"/>
        <w:rPr>
          <w:lang w:val="sv-SE"/>
        </w:rPr>
      </w:pPr>
      <w:r>
        <w:rPr>
          <w:rStyle w:val="CommentReference"/>
        </w:rPr>
        <w:annotationRef/>
      </w:r>
      <w:r w:rsidRPr="00F06208">
        <w:rPr>
          <w:lang w:val="sv-SE"/>
        </w:rPr>
        <w:t xml:space="preserve">Add reference: </w:t>
      </w:r>
    </w:p>
    <w:p w14:paraId="03061B64" w14:textId="77777777" w:rsidR="00603EB8" w:rsidRPr="000E3A90" w:rsidRDefault="00440995" w:rsidP="00603EB8">
      <w:pPr>
        <w:pStyle w:val="IOPKwd"/>
        <w:spacing w:before="0" w:after="0" w:line="360" w:lineRule="auto"/>
        <w:rPr>
          <w:rFonts w:ascii="Garamond" w:hAnsi="Garamond"/>
          <w:color w:val="000000"/>
          <w:sz w:val="24"/>
          <w:szCs w:val="24"/>
          <w:lang w:val="sv-SE" w:eastAsia="en-GB"/>
        </w:rPr>
      </w:pPr>
      <w:hyperlink r:id="rId1" w:history="1">
        <w:r w:rsidR="00603EB8" w:rsidRPr="000E3A90">
          <w:rPr>
            <w:rStyle w:val="Hyperlink"/>
            <w:lang w:val="sv-SE"/>
          </w:rPr>
          <w:t>https://jbiomedsem.biomedcentral.com/articles/10.1186/2041-1480-2-S3-S3</w:t>
        </w:r>
      </w:hyperlink>
    </w:p>
    <w:p w14:paraId="1C556E66" w14:textId="77777777" w:rsidR="00603EB8" w:rsidRPr="000E3A90" w:rsidRDefault="00603EB8" w:rsidP="00603EB8">
      <w:pPr>
        <w:pStyle w:val="CommentText"/>
        <w:rPr>
          <w:lang w:val="sv-SE"/>
        </w:rPr>
      </w:pPr>
    </w:p>
  </w:comment>
  <w:comment w:id="1308" w:author="Johanna Berg" w:date="2021-06-08T14:07:00Z" w:initials="JB">
    <w:p w14:paraId="52A1941C" w14:textId="77777777" w:rsidR="007D2C6B" w:rsidRDefault="007D2C6B" w:rsidP="007D2C6B">
      <w:pPr>
        <w:pStyle w:val="CommentText"/>
      </w:pPr>
      <w:r>
        <w:rPr>
          <w:rStyle w:val="CommentReference"/>
        </w:rPr>
        <w:annotationRef/>
      </w:r>
      <w:r>
        <w:t>This is the first time “pipeline” is used, but it’s never explained.</w:t>
      </w:r>
    </w:p>
  </w:comment>
  <w:comment w:id="1361" w:author="Sonja Aits" w:date="2021-06-01T22:53:00Z" w:initials="SA">
    <w:p w14:paraId="7C1C93AE" w14:textId="77777777" w:rsidR="00A2771B" w:rsidRPr="00D52DBA" w:rsidRDefault="00A2771B" w:rsidP="00A2771B">
      <w:pPr>
        <w:pStyle w:val="CommentText"/>
        <w:rPr>
          <w:lang w:val="en-US"/>
        </w:rPr>
      </w:pPr>
      <w:r>
        <w:rPr>
          <w:rStyle w:val="CommentReference"/>
        </w:rPr>
        <w:annotationRef/>
      </w:r>
      <w:r w:rsidRPr="00D52DBA">
        <w:rPr>
          <w:lang w:val="en-US"/>
        </w:rPr>
        <w:t xml:space="preserve">Add reference: </w:t>
      </w:r>
    </w:p>
    <w:p w14:paraId="6F5A6FB2" w14:textId="77777777" w:rsidR="00A2771B" w:rsidRDefault="00440995" w:rsidP="00A2771B">
      <w:pPr>
        <w:pStyle w:val="IOPKwd"/>
        <w:spacing w:before="0" w:after="0" w:line="360" w:lineRule="auto"/>
        <w:rPr>
          <w:rFonts w:ascii="Garamond" w:hAnsi="Garamond"/>
          <w:color w:val="000000"/>
          <w:sz w:val="24"/>
          <w:szCs w:val="24"/>
          <w:lang w:eastAsia="en-GB"/>
        </w:rPr>
      </w:pPr>
      <w:hyperlink r:id="rId2" w:history="1">
        <w:r w:rsidR="00A2771B" w:rsidRPr="00E87046">
          <w:rPr>
            <w:rStyle w:val="Hyperlink"/>
          </w:rPr>
          <w:t>https://jbiomedsem.biomedcentral.com/articles/10.1186/2041-1480-2-S3-S3</w:t>
        </w:r>
      </w:hyperlink>
    </w:p>
    <w:p w14:paraId="7B7BF8AC" w14:textId="77777777" w:rsidR="00A2771B" w:rsidRDefault="00A2771B" w:rsidP="00A2771B">
      <w:pPr>
        <w:pStyle w:val="CommentText"/>
      </w:pPr>
    </w:p>
  </w:comment>
  <w:comment w:id="1370" w:author="Johanna Berg" w:date="2021-06-08T14:07:00Z" w:initials="JB">
    <w:p w14:paraId="220A859A" w14:textId="59E76A52" w:rsidR="000B40ED" w:rsidRDefault="000B40ED">
      <w:pPr>
        <w:pStyle w:val="CommentText"/>
      </w:pPr>
      <w:r>
        <w:rPr>
          <w:rStyle w:val="CommentReference"/>
        </w:rPr>
        <w:annotationRef/>
      </w:r>
      <w:r>
        <w:t>This is the first time “pipeline” is used, but it’s never explained.</w:t>
      </w:r>
    </w:p>
  </w:comment>
  <w:comment w:id="1383" w:author="Sonja Aits" w:date="2021-06-01T22:53:00Z" w:initials="SA">
    <w:p w14:paraId="4A06107E" w14:textId="77777777" w:rsidR="001A42C1" w:rsidRPr="00D52DBA" w:rsidRDefault="001A42C1" w:rsidP="001A42C1">
      <w:pPr>
        <w:pStyle w:val="CommentText"/>
        <w:rPr>
          <w:lang w:val="en-US"/>
        </w:rPr>
      </w:pPr>
      <w:r>
        <w:rPr>
          <w:rStyle w:val="CommentReference"/>
        </w:rPr>
        <w:annotationRef/>
      </w:r>
      <w:r w:rsidRPr="00D52DBA">
        <w:rPr>
          <w:lang w:val="en-US"/>
        </w:rPr>
        <w:t xml:space="preserve">Add reference: </w:t>
      </w:r>
    </w:p>
    <w:p w14:paraId="65B39101" w14:textId="77777777" w:rsidR="001A42C1" w:rsidRDefault="00440995" w:rsidP="001A42C1">
      <w:pPr>
        <w:pStyle w:val="IOPKwd"/>
        <w:spacing w:before="0" w:after="0" w:line="360" w:lineRule="auto"/>
        <w:rPr>
          <w:rFonts w:ascii="Garamond" w:hAnsi="Garamond"/>
          <w:color w:val="000000"/>
          <w:sz w:val="24"/>
          <w:szCs w:val="24"/>
          <w:lang w:eastAsia="en-GB"/>
        </w:rPr>
      </w:pPr>
      <w:hyperlink r:id="rId3" w:history="1">
        <w:r w:rsidR="001A42C1" w:rsidRPr="00E87046">
          <w:rPr>
            <w:rStyle w:val="Hyperlink"/>
          </w:rPr>
          <w:t>https://jbiomedsem.biomedcentral.com/articles/10.1186/2041-1480-2-S3-S3</w:t>
        </w:r>
      </w:hyperlink>
    </w:p>
    <w:p w14:paraId="34CECE66" w14:textId="77777777" w:rsidR="001A42C1" w:rsidRDefault="001A42C1" w:rsidP="001A42C1">
      <w:pPr>
        <w:pStyle w:val="CommentText"/>
      </w:pPr>
    </w:p>
  </w:comment>
  <w:comment w:id="1418" w:author="Carl Ollvik" w:date="2021-06-03T03:39:00Z" w:initials="CO">
    <w:p w14:paraId="7ECEA851" w14:textId="5E636DC8" w:rsidR="000A696B" w:rsidRDefault="000A696B">
      <w:pPr>
        <w:pStyle w:val="CommentText"/>
      </w:pPr>
      <w:r>
        <w:rPr>
          <w:rStyle w:val="CommentReference"/>
        </w:rPr>
        <w:annotationRef/>
      </w:r>
      <w:r>
        <w:t xml:space="preserve">Should change this as we didn’t do that </w:t>
      </w:r>
    </w:p>
  </w:comment>
  <w:comment w:id="1451" w:author="Carl Ollvik Aasa" w:date="2021-08-05T14:09:00Z" w:initials="CO">
    <w:p w14:paraId="2432545F" w14:textId="5B8149AC" w:rsidR="0099683E" w:rsidRDefault="0099683E">
      <w:pPr>
        <w:pStyle w:val="CommentText"/>
      </w:pPr>
      <w:r>
        <w:rPr>
          <w:rStyle w:val="CommentReference"/>
        </w:rPr>
        <w:annotationRef/>
      </w:r>
      <w:r w:rsidR="002D6B21">
        <w:rPr>
          <w:rStyle w:val="CommentReference"/>
        </w:rPr>
        <w:t>Should perhaps not be separate heading, but just part of the evaluation</w:t>
      </w:r>
    </w:p>
  </w:comment>
  <w:comment w:id="1523" w:author="Sonja Aits" w:date="2021-06-01T22:53:00Z" w:initials="SA">
    <w:p w14:paraId="45CB1153" w14:textId="77777777" w:rsidR="00603EB8" w:rsidRPr="00D52DBA" w:rsidRDefault="00603EB8" w:rsidP="00603EB8">
      <w:pPr>
        <w:pStyle w:val="CommentText"/>
        <w:rPr>
          <w:lang w:val="en-US"/>
        </w:rPr>
      </w:pPr>
      <w:r>
        <w:rPr>
          <w:rStyle w:val="CommentReference"/>
        </w:rPr>
        <w:annotationRef/>
      </w:r>
      <w:r w:rsidRPr="00D52DBA">
        <w:rPr>
          <w:lang w:val="en-US"/>
        </w:rPr>
        <w:t xml:space="preserve">Add reference: </w:t>
      </w:r>
    </w:p>
    <w:p w14:paraId="1A647412" w14:textId="77777777" w:rsidR="00603EB8" w:rsidRDefault="00440995" w:rsidP="00603EB8">
      <w:pPr>
        <w:pStyle w:val="IOPKwd"/>
        <w:spacing w:before="0" w:after="0" w:line="360" w:lineRule="auto"/>
        <w:rPr>
          <w:rFonts w:ascii="Garamond" w:hAnsi="Garamond"/>
          <w:color w:val="000000"/>
          <w:sz w:val="24"/>
          <w:szCs w:val="24"/>
          <w:lang w:eastAsia="en-GB"/>
        </w:rPr>
      </w:pPr>
      <w:hyperlink r:id="rId4" w:history="1">
        <w:r w:rsidR="00603EB8" w:rsidRPr="00E87046">
          <w:rPr>
            <w:rStyle w:val="Hyperlink"/>
          </w:rPr>
          <w:t>https://jbiomedsem.biomedcentral.com/articles/10.1186/2041-1480-2-S3-S3</w:t>
        </w:r>
      </w:hyperlink>
    </w:p>
    <w:p w14:paraId="1AC5A4FE" w14:textId="77777777" w:rsidR="00603EB8" w:rsidRDefault="00603EB8" w:rsidP="00603EB8">
      <w:pPr>
        <w:pStyle w:val="CommentText"/>
      </w:pPr>
    </w:p>
  </w:comment>
  <w:comment w:id="1534" w:author="Johanna Berg" w:date="2021-06-08T14:07:00Z" w:initials="JB">
    <w:p w14:paraId="2B575E92" w14:textId="77777777" w:rsidR="00603EB8" w:rsidRDefault="00603EB8" w:rsidP="00603EB8">
      <w:pPr>
        <w:pStyle w:val="CommentText"/>
      </w:pPr>
      <w:r>
        <w:rPr>
          <w:rStyle w:val="CommentReference"/>
        </w:rPr>
        <w:annotationRef/>
      </w:r>
      <w:r>
        <w:t>This is the first time “pipeline” is used, but it’s never explained.</w:t>
      </w:r>
    </w:p>
  </w:comment>
  <w:comment w:id="1545" w:author="Johanna Berg" w:date="2021-06-08T14:17:00Z" w:initials="JB">
    <w:p w14:paraId="44204986" w14:textId="77777777" w:rsidR="00D15F0B" w:rsidRDefault="00D15F0B">
      <w:pPr>
        <w:pStyle w:val="CommentText"/>
      </w:pPr>
      <w:r>
        <w:rPr>
          <w:rStyle w:val="CommentReference"/>
        </w:rPr>
        <w:annotationRef/>
      </w:r>
      <w:r>
        <w:t>Consider reframing</w:t>
      </w:r>
    </w:p>
    <w:p w14:paraId="769C120B" w14:textId="3256B9BD" w:rsidR="00D15F0B" w:rsidRDefault="00D15F0B">
      <w:pPr>
        <w:pStyle w:val="CommentText"/>
      </w:pPr>
    </w:p>
  </w:comment>
  <w:comment w:id="1541" w:author="Johanna Berg" w:date="2021-06-08T14:19:00Z" w:initials="JB">
    <w:p w14:paraId="755CACB2" w14:textId="0BE32548" w:rsidR="00CD2C1D" w:rsidRDefault="00CD2C1D">
      <w:pPr>
        <w:pStyle w:val="CommentText"/>
      </w:pPr>
      <w:r>
        <w:rPr>
          <w:rStyle w:val="CommentReference"/>
        </w:rPr>
        <w:annotationRef/>
      </w:r>
      <w:r>
        <w:t xml:space="preserve">In what way are they powerful, that has ethical implications? Be more specific here. </w:t>
      </w:r>
      <w:r w:rsidR="00E715B7">
        <w:t>What are the dangers of using such sensitive data as patient records as a corpora? Whats the potential harm and to who? NLP “profiling” example for sexual orientation. (This is one of the reasons why we use minimal datasets like only using the frame “aktuellt” from the charts.”</w:t>
      </w:r>
    </w:p>
  </w:comment>
  <w:comment w:id="1548" w:author="Johanna Berg" w:date="2021-06-08T14:17:00Z" w:initials="JB">
    <w:p w14:paraId="21102749" w14:textId="4C6AC83B" w:rsidR="00D15F0B" w:rsidRDefault="00D15F0B">
      <w:pPr>
        <w:pStyle w:val="CommentText"/>
      </w:pPr>
      <w:r>
        <w:rPr>
          <w:rStyle w:val="CommentReference"/>
        </w:rPr>
        <w:annotationRef/>
      </w:r>
      <w:r>
        <w:t xml:space="preserve">What do you </w:t>
      </w:r>
      <w:r w:rsidR="00CD2C1D">
        <w:t>mean</w:t>
      </w:r>
      <w:r>
        <w:t xml:space="preserve"> by this? Link what datasets, this can be done in a lot of ways, why is that important in the frame of NLP?</w:t>
      </w:r>
    </w:p>
    <w:p w14:paraId="621A9F73" w14:textId="6A141FAD" w:rsidR="00D15F0B" w:rsidRDefault="00D15F0B">
      <w:pPr>
        <w:pStyle w:val="CommentText"/>
      </w:pPr>
    </w:p>
  </w:comment>
  <w:comment w:id="1558" w:author="Johanna Berg" w:date="2021-06-08T14:45:00Z" w:initials="JB">
    <w:p w14:paraId="36E1C6C1" w14:textId="132489BA" w:rsidR="00E715B7" w:rsidRDefault="00E715B7">
      <w:pPr>
        <w:pStyle w:val="CommentText"/>
      </w:pPr>
      <w:r>
        <w:rPr>
          <w:rStyle w:val="CommentReference"/>
        </w:rPr>
        <w:annotationRef/>
      </w:r>
      <w:r>
        <w:t>Excellent!</w:t>
      </w:r>
    </w:p>
  </w:comment>
  <w:comment w:id="1560" w:author="Johanna Berg" w:date="2021-06-08T14:46:00Z" w:initials="JB">
    <w:p w14:paraId="3C3BE274" w14:textId="401AB77F" w:rsidR="00E715B7" w:rsidRDefault="00E715B7">
      <w:pPr>
        <w:pStyle w:val="CommentText"/>
      </w:pPr>
      <w:r>
        <w:rPr>
          <w:rStyle w:val="CommentReference"/>
        </w:rPr>
        <w:annotationRef/>
      </w:r>
      <w:r>
        <w:t>What kind of statistical analysis are we talking about here? Not clear</w:t>
      </w:r>
    </w:p>
  </w:comment>
  <w:comment w:id="1564" w:author="Johanna Berg" w:date="2021-06-08T14:47:00Z" w:initials="JB">
    <w:p w14:paraId="1A9D8B53" w14:textId="607A1241" w:rsidR="00E715B7" w:rsidRDefault="00E715B7">
      <w:pPr>
        <w:pStyle w:val="CommentText"/>
      </w:pPr>
      <w:r>
        <w:rPr>
          <w:rStyle w:val="CommentReference"/>
        </w:rPr>
        <w:annotationRef/>
      </w:r>
      <w:r>
        <w:t xml:space="preserve">Could it really? It’s a big question that’s far outside the NLP scope and from this project and has to do with screening and how to do that well. </w:t>
      </w:r>
      <w:r w:rsidR="00A925F5">
        <w:t>Here we are talking about analysing patient charts, at a single point in time with a specific aim. Doing this passively and continuously is a very different topic. I’d sugesst narrowing this discussion more closely to what we do and aim to do in this project and dualities of that.</w:t>
      </w:r>
    </w:p>
  </w:comment>
  <w:comment w:id="1585" w:author="Carl Ollvik Aasa" w:date="2021-08-05T14:17:00Z" w:initials="CO">
    <w:p w14:paraId="626D8CE6" w14:textId="4BAC04FA" w:rsidR="001C0532" w:rsidRDefault="001C0532">
      <w:pPr>
        <w:pStyle w:val="CommentText"/>
      </w:pPr>
      <w:r>
        <w:rPr>
          <w:rStyle w:val="CommentReference"/>
        </w:rPr>
        <w:annotationRef/>
      </w:r>
      <w:r>
        <w:t xml:space="preserve">A bit </w:t>
      </w:r>
      <w:r>
        <w:t>flim flam</w:t>
      </w:r>
    </w:p>
  </w:comment>
  <w:comment w:id="1716" w:author="Carl Ollvik Aasa" w:date="2021-08-05T13:57:00Z" w:initials="CO">
    <w:p w14:paraId="1A6E1526" w14:textId="4C2030B7" w:rsidR="00716FDE" w:rsidRDefault="00716FDE">
      <w:pPr>
        <w:pStyle w:val="CommentText"/>
      </w:pPr>
      <w:r>
        <w:rPr>
          <w:rStyle w:val="CommentReference"/>
        </w:rPr>
        <w:annotationRef/>
      </w:r>
      <w:r w:rsidR="00B84811">
        <w:rPr>
          <w:noProof/>
        </w:rPr>
        <w:t>have to decide signs or findings</w:t>
      </w:r>
    </w:p>
  </w:comment>
  <w:comment w:id="1729" w:author="Carl Ollvik Aasa" w:date="2021-08-05T13:58:00Z" w:initials="CO">
    <w:p w14:paraId="2B247A66" w14:textId="1BC2BC5F" w:rsidR="00D60445" w:rsidRDefault="00D60445">
      <w:pPr>
        <w:pStyle w:val="CommentText"/>
      </w:pPr>
      <w:r>
        <w:rPr>
          <w:rStyle w:val="CommentReference"/>
        </w:rPr>
        <w:annotationRef/>
      </w:r>
      <w:r>
        <w:rPr>
          <w:highlight w:val="yellow"/>
        </w:rPr>
        <w:t>Distribution of entities across documents in the corpus is presented in table, with the deviation from the average presented in parenthesis. There is no clear deviation in any document when adjusting for document length</w:t>
      </w:r>
    </w:p>
  </w:comment>
  <w:comment w:id="1990" w:author="Carl Ollvik" w:date="2021-06-09T11:29:00Z" w:initials="CO">
    <w:p w14:paraId="0662B554" w14:textId="130FFFDE" w:rsidR="00CF50B9" w:rsidRPr="00CF50B9" w:rsidRDefault="00CF50B9" w:rsidP="00CF50B9">
      <w:pPr>
        <w:shd w:val="clear" w:color="auto" w:fill="20213B"/>
        <w:spacing w:line="360" w:lineRule="atLeast"/>
        <w:rPr>
          <w:rFonts w:ascii="Helvetica" w:eastAsia="Times New Roman" w:hAnsi="Helvetica"/>
          <w:color w:val="5B9BD5" w:themeColor="accent1"/>
          <w:sz w:val="23"/>
          <w:szCs w:val="23"/>
          <w:lang w:eastAsia="en-GB"/>
        </w:rPr>
      </w:pPr>
      <w:r>
        <w:rPr>
          <w:rStyle w:val="CommentReference"/>
        </w:rPr>
        <w:annotationRef/>
      </w:r>
      <w:r>
        <w:rPr>
          <w:rFonts w:ascii="Helvetica" w:eastAsia="Times New Roman" w:hAnsi="Helvetica"/>
          <w:sz w:val="23"/>
          <w:szCs w:val="23"/>
          <w:highlight w:val="yellow"/>
          <w:lang w:eastAsia="en-GB"/>
        </w:rPr>
        <w:t>Discussion point</w:t>
      </w:r>
      <w:r w:rsidRPr="00CF50B9">
        <w:rPr>
          <w:rFonts w:ascii="Helvetica" w:eastAsia="Times New Roman" w:hAnsi="Helvetica"/>
          <w:sz w:val="23"/>
          <w:szCs w:val="23"/>
          <w:highlight w:val="yellow"/>
          <w:lang w:eastAsia="en-GB"/>
        </w:rPr>
        <w:t>- The model does not directly take into consideration the annotation guidelines</w:t>
      </w:r>
    </w:p>
    <w:p w14:paraId="7CA36392" w14:textId="13D310FD" w:rsidR="00CF50B9" w:rsidRDefault="00CF50B9">
      <w:pPr>
        <w:pStyle w:val="CommentText"/>
      </w:pPr>
    </w:p>
  </w:comment>
  <w:comment w:id="2086" w:author="Johanna Berg" w:date="2021-06-08T15:02:00Z" w:initials="JB">
    <w:p w14:paraId="3DDD01C7" w14:textId="6ED7FD05" w:rsidR="00FA342A" w:rsidRDefault="00FA342A">
      <w:pPr>
        <w:pStyle w:val="CommentText"/>
      </w:pPr>
      <w:r>
        <w:rPr>
          <w:rStyle w:val="CommentReference"/>
        </w:rPr>
        <w:annotationRef/>
      </w:r>
      <w:r>
        <w:t>EM research is also well suited for this, example using structured symptoms in score building.</w:t>
      </w:r>
    </w:p>
  </w:comment>
  <w:comment w:id="2235" w:author="Sonja Aits" w:date="2021-06-03T02:17:00Z" w:initials="SA">
    <w:p w14:paraId="62F039A0" w14:textId="77777777" w:rsidR="004C497A" w:rsidRDefault="004C497A" w:rsidP="004C497A">
      <w:pPr>
        <w:pStyle w:val="CommentText"/>
      </w:pPr>
      <w:r>
        <w:rPr>
          <w:rStyle w:val="CommentReference"/>
        </w:rPr>
        <w:annotationRef/>
      </w:r>
      <w:r>
        <w:t>Leave out or show ICD-10-SE symptom section instead</w:t>
      </w:r>
    </w:p>
  </w:comment>
  <w:comment w:id="2239" w:author="Sonja Aits" w:date="2021-06-03T02:22:00Z" w:initials="SA">
    <w:p w14:paraId="7FCF8F4D" w14:textId="77777777" w:rsidR="004C497A" w:rsidRDefault="004C497A" w:rsidP="004C497A">
      <w:pPr>
        <w:pStyle w:val="CommentText"/>
      </w:pPr>
      <w:r>
        <w:rPr>
          <w:rStyle w:val="CommentReference"/>
        </w:rPr>
        <w:annotationRef/>
      </w:r>
      <w:r>
        <w:t>Remove as no longer included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1A5AF89" w15:done="1"/>
  <w15:commentEx w15:paraId="69F85F9D" w15:done="1"/>
  <w15:commentEx w15:paraId="4FC68E84" w15:done="0"/>
  <w15:commentEx w15:paraId="3C96E7E6" w15:done="1"/>
  <w15:commentEx w15:paraId="3F1E0D6B" w15:done="0"/>
  <w15:commentEx w15:paraId="3CD32E4D" w15:done="0"/>
  <w15:commentEx w15:paraId="7A262E38" w15:done="0"/>
  <w15:commentEx w15:paraId="00379A44" w15:done="0"/>
  <w15:commentEx w15:paraId="003A57FF" w15:done="1"/>
  <w15:commentEx w15:paraId="6A179AF4" w15:done="0"/>
  <w15:commentEx w15:paraId="1C556E66" w15:done="1"/>
  <w15:commentEx w15:paraId="52A1941C" w15:done="0"/>
  <w15:commentEx w15:paraId="7B7BF8AC" w15:done="1"/>
  <w15:commentEx w15:paraId="220A859A" w15:done="0"/>
  <w15:commentEx w15:paraId="34CECE66" w15:done="1"/>
  <w15:commentEx w15:paraId="7ECEA851" w15:done="1"/>
  <w15:commentEx w15:paraId="2432545F" w15:done="0"/>
  <w15:commentEx w15:paraId="1AC5A4FE" w15:done="1"/>
  <w15:commentEx w15:paraId="2B575E92" w15:done="0"/>
  <w15:commentEx w15:paraId="769C120B" w15:done="1"/>
  <w15:commentEx w15:paraId="755CACB2" w15:done="1"/>
  <w15:commentEx w15:paraId="621A9F73" w15:done="1"/>
  <w15:commentEx w15:paraId="36E1C6C1" w15:done="1"/>
  <w15:commentEx w15:paraId="3C3BE274" w15:done="0"/>
  <w15:commentEx w15:paraId="1A9D8B53" w15:done="0"/>
  <w15:commentEx w15:paraId="626D8CE6" w15:done="0"/>
  <w15:commentEx w15:paraId="1A6E1526" w15:done="0"/>
  <w15:commentEx w15:paraId="2B247A66" w15:done="0"/>
  <w15:commentEx w15:paraId="7CA36392" w15:done="0"/>
  <w15:commentEx w15:paraId="3DDD01C7" w15:done="0"/>
  <w15:commentEx w15:paraId="62F039A0" w15:done="1"/>
  <w15:commentEx w15:paraId="7FCF8F4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69F10E" w16cex:dateUtc="2021-06-08T11:37:00Z"/>
  <w16cex:commentExtensible w16cex:durableId="2469F30E" w16cex:dateUtc="2021-06-08T11:45:00Z"/>
  <w16cex:commentExtensible w16cex:durableId="2469F38E" w16cex:dateUtc="2021-06-08T11:47:00Z"/>
  <w16cex:commentExtensible w16cex:durableId="24B5004C" w16cex:dateUtc="2021-06-08T11:54:00Z"/>
  <w16cex:commentExtensible w16cex:durableId="24B2B460" w16cex:dateUtc="2021-06-08T11:54:00Z"/>
  <w16cex:commentExtensible w16cex:durableId="24B2BAE6" w16cex:dateUtc="2021-08-02T16:41:00Z"/>
  <w16cex:commentExtensible w16cex:durableId="24B3EB3B" w16cex:dateUtc="2021-08-03T14:20:00Z"/>
  <w16cex:commentExtensible w16cex:durableId="2469F48E" w16cex:dateUtc="2021-06-08T11:52:00Z"/>
  <w16cex:commentExtensible w16cex:durableId="24B439CC" w16cex:dateUtc="2021-06-08T12:07:00Z"/>
  <w16cex:commentExtensible w16cex:durableId="24B3F0ED" w16cex:dateUtc="2021-08-03T14:44:00Z"/>
  <w16cex:commentExtensible w16cex:durableId="24B2BF10" w16cex:dateUtc="2021-06-01T20:53:00Z"/>
  <w16cex:commentExtensible w16cex:durableId="24B2BED3" w16cex:dateUtc="2021-06-08T12:07:00Z"/>
  <w16cex:commentExtensible w16cex:durableId="24B2BEA3" w16cex:dateUtc="2021-06-01T20:53:00Z"/>
  <w16cex:commentExtensible w16cex:durableId="2469F80A" w16cex:dateUtc="2021-06-08T12:07:00Z"/>
  <w16cex:commentExtensible w16cex:durableId="246138E5" w16cex:dateUtc="2021-06-01T20:53:00Z"/>
  <w16cex:commentExtensible w16cex:durableId="2462CD68" w16cex:dateUtc="2021-06-03T01:39:00Z"/>
  <w16cex:commentExtensible w16cex:durableId="24B66F89" w16cex:dateUtc="2021-08-05T12:09:00Z"/>
  <w16cex:commentExtensible w16cex:durableId="24B2BF30" w16cex:dateUtc="2021-06-01T20:53:00Z"/>
  <w16cex:commentExtensible w16cex:durableId="24B2BF2F" w16cex:dateUtc="2021-06-08T12:07:00Z"/>
  <w16cex:commentExtensible w16cex:durableId="2469FA80" w16cex:dateUtc="2021-06-08T12:17:00Z"/>
  <w16cex:commentExtensible w16cex:durableId="2469FAD7" w16cex:dateUtc="2021-06-08T12:19:00Z"/>
  <w16cex:commentExtensible w16cex:durableId="2469FA90" w16cex:dateUtc="2021-06-08T12:17:00Z"/>
  <w16cex:commentExtensible w16cex:durableId="246A00FB" w16cex:dateUtc="2021-06-08T12:45:00Z"/>
  <w16cex:commentExtensible w16cex:durableId="246A0128" w16cex:dateUtc="2021-06-08T12:46:00Z"/>
  <w16cex:commentExtensible w16cex:durableId="246A0191" w16cex:dateUtc="2021-06-08T12:47:00Z"/>
  <w16cex:commentExtensible w16cex:durableId="24B67166" w16cex:dateUtc="2021-08-05T12:17:00Z"/>
  <w16cex:commentExtensible w16cex:durableId="24B66CAC" w16cex:dateUtc="2021-08-05T11:57:00Z"/>
  <w16cex:commentExtensible w16cex:durableId="24B66D1A" w16cex:dateUtc="2021-08-05T11:58:00Z"/>
  <w16cex:commentExtensible w16cex:durableId="246B24A9" w16cex:dateUtc="2021-06-09T09:29:00Z"/>
  <w16cex:commentExtensible w16cex:durableId="246A0506" w16cex:dateUtc="2021-06-08T13:02:00Z"/>
  <w16cex:commentExtensible w16cex:durableId="2462BA27" w16cex:dateUtc="2021-06-03T00:17:00Z"/>
  <w16cex:commentExtensible w16cex:durableId="2462BB7B" w16cex:dateUtc="2021-06-03T00: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1A5AF89" w16cid:durableId="2469F10E"/>
  <w16cid:commentId w16cid:paraId="69F85F9D" w16cid:durableId="2469F30E"/>
  <w16cid:commentId w16cid:paraId="4FC68E84" w16cid:durableId="2469F38E"/>
  <w16cid:commentId w16cid:paraId="3C96E7E6" w16cid:durableId="24B5004C"/>
  <w16cid:commentId w16cid:paraId="3F1E0D6B" w16cid:durableId="24B2B460"/>
  <w16cid:commentId w16cid:paraId="3CD32E4D" w16cid:durableId="24B2BAE6"/>
  <w16cid:commentId w16cid:paraId="7A262E38" w16cid:durableId="24B3EB3B"/>
  <w16cid:commentId w16cid:paraId="00379A44" w16cid:durableId="2469F48E"/>
  <w16cid:commentId w16cid:paraId="003A57FF" w16cid:durableId="24B439CC"/>
  <w16cid:commentId w16cid:paraId="6A179AF4" w16cid:durableId="24B3F0ED"/>
  <w16cid:commentId w16cid:paraId="1C556E66" w16cid:durableId="24B2BF10"/>
  <w16cid:commentId w16cid:paraId="52A1941C" w16cid:durableId="24B2BED3"/>
  <w16cid:commentId w16cid:paraId="7B7BF8AC" w16cid:durableId="24B2BEA3"/>
  <w16cid:commentId w16cid:paraId="220A859A" w16cid:durableId="2469F80A"/>
  <w16cid:commentId w16cid:paraId="34CECE66" w16cid:durableId="246138E5"/>
  <w16cid:commentId w16cid:paraId="7ECEA851" w16cid:durableId="2462CD68"/>
  <w16cid:commentId w16cid:paraId="2432545F" w16cid:durableId="24B66F89"/>
  <w16cid:commentId w16cid:paraId="1AC5A4FE" w16cid:durableId="24B2BF30"/>
  <w16cid:commentId w16cid:paraId="2B575E92" w16cid:durableId="24B2BF2F"/>
  <w16cid:commentId w16cid:paraId="769C120B" w16cid:durableId="2469FA80"/>
  <w16cid:commentId w16cid:paraId="755CACB2" w16cid:durableId="2469FAD7"/>
  <w16cid:commentId w16cid:paraId="621A9F73" w16cid:durableId="2469FA90"/>
  <w16cid:commentId w16cid:paraId="36E1C6C1" w16cid:durableId="246A00FB"/>
  <w16cid:commentId w16cid:paraId="3C3BE274" w16cid:durableId="246A0128"/>
  <w16cid:commentId w16cid:paraId="1A9D8B53" w16cid:durableId="246A0191"/>
  <w16cid:commentId w16cid:paraId="626D8CE6" w16cid:durableId="24B67166"/>
  <w16cid:commentId w16cid:paraId="1A6E1526" w16cid:durableId="24B66CAC"/>
  <w16cid:commentId w16cid:paraId="2B247A66" w16cid:durableId="24B66D1A"/>
  <w16cid:commentId w16cid:paraId="7CA36392" w16cid:durableId="246B24A9"/>
  <w16cid:commentId w16cid:paraId="3DDD01C7" w16cid:durableId="246A0506"/>
  <w16cid:commentId w16cid:paraId="62F039A0" w16cid:durableId="2462BA27"/>
  <w16cid:commentId w16cid:paraId="7FCF8F4D" w16cid:durableId="2462BB7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54BD40" w14:textId="77777777" w:rsidR="00B84811" w:rsidRDefault="00B84811" w:rsidP="00295824">
      <w:pPr>
        <w:spacing w:after="0" w:line="240" w:lineRule="auto"/>
      </w:pPr>
      <w:r>
        <w:separator/>
      </w:r>
    </w:p>
  </w:endnote>
  <w:endnote w:type="continuationSeparator" w:id="0">
    <w:p w14:paraId="4967D205" w14:textId="77777777" w:rsidR="00B84811" w:rsidRDefault="00B84811" w:rsidP="002958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Code Nerd Font">
    <w:altName w:val="Calibri"/>
    <w:panose1 w:val="020B0809050000020004"/>
    <w:charset w:val="00"/>
    <w:family w:val="modern"/>
    <w:notTrueType/>
    <w:pitch w:val="fixed"/>
    <w:sig w:usb0="40000287" w:usb1="02003901"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3D486B7E-D15F-4770-9BC3-17B64B0D5F24}"/>
    <w:embedBold r:id="rId2" w:fontKey="{69AA99AA-C7BC-40F6-ADB4-0585B8AF28FA}"/>
    <w:embedItalic r:id="rId3" w:fontKey="{D7BD337F-544B-4DE9-A99C-839C850334B8}"/>
  </w:font>
  <w:font w:name="Adobe Garamond Pro Bold">
    <w:altName w:val="Garamond"/>
    <w:panose1 w:val="02020702060506020403"/>
    <w:charset w:val="00"/>
    <w:family w:val="roman"/>
    <w:notTrueType/>
    <w:pitch w:val="variable"/>
    <w:sig w:usb0="00000007" w:usb1="00000001" w:usb2="00000000" w:usb3="00000000" w:csb0="00000093" w:csb1="00000000"/>
  </w:font>
  <w:font w:name="Adobe Garamond Pro">
    <w:altName w:val="Garamond"/>
    <w:panose1 w:val="02020502060506020403"/>
    <w:charset w:val="00"/>
    <w:family w:val="roman"/>
    <w:notTrueType/>
    <w:pitch w:val="variable"/>
    <w:sig w:usb0="00000007" w:usb1="00000001" w:usb2="00000000" w:usb3="00000000" w:csb0="00000093" w:csb1="00000000"/>
  </w:font>
  <w:font w:name="AdvGulliv-R">
    <w:altName w:val="Yu Gothic"/>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embedRegular r:id="rId4" w:fontKey="{3887CD52-26E4-4265-8849-A902B6DE06D0}"/>
    <w:embedBold r:id="rId5" w:fontKey="{8EC7D6A9-E4B1-44AD-A476-E44C03ABC31E}"/>
    <w:embedItalic r:id="rId6" w:fontKey="{755244C9-5911-462F-A43D-1644CAD09603}"/>
  </w:font>
  <w:font w:name="Garamond">
    <w:altName w:val="Garamond"/>
    <w:panose1 w:val="02020404030301010803"/>
    <w:charset w:val="00"/>
    <w:family w:val="roman"/>
    <w:pitch w:val="variable"/>
    <w:sig w:usb0="00000287" w:usb1="00000000" w:usb2="00000000" w:usb3="00000000" w:csb0="0000009F" w:csb1="00000000"/>
    <w:embedRegular r:id="rId7" w:fontKey="{6C606F6B-F9BB-4EF4-B7F5-DF7FFD60BF9F}"/>
    <w:embedBold r:id="rId8" w:fontKey="{23AFBA84-CD7B-4CA4-94C6-0A79770F0F28}"/>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9" w:fontKey="{A71462A3-F2DF-43F4-B47B-07CCD5BF79CE}"/>
  </w:font>
  <w:font w:name="AdvPSSAB-R">
    <w:altName w:val="Cambria"/>
    <w:panose1 w:val="00000000000000000000"/>
    <w:charset w:val="00"/>
    <w:family w:val="roman"/>
    <w:notTrueType/>
    <w:pitch w:val="default"/>
    <w:sig w:usb0="00000003" w:usb1="00000000" w:usb2="00000000" w:usb3="00000000" w:csb0="00000001" w:csb1="00000000"/>
  </w:font>
  <w:font w:name="NimbusRomNo9L-Regu">
    <w:altName w:val="Calibri"/>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embedRegular r:id="rId10" w:fontKey="{4A49750B-5673-4BCA-A0D5-BAAB37C4B7C7}"/>
  </w:font>
  <w:font w:name="TimesNewRomanPSMT">
    <w:altName w:val="Yu Gothic"/>
    <w:panose1 w:val="00000000000000000000"/>
    <w:charset w:val="80"/>
    <w:family w:val="auto"/>
    <w:notTrueType/>
    <w:pitch w:val="default"/>
    <w:sig w:usb0="00000003" w:usb1="08070000" w:usb2="00000010" w:usb3="00000000" w:csb0="0002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4C182" w14:textId="77777777" w:rsidR="002D2B17" w:rsidRPr="002D2B17" w:rsidRDefault="002D2B17" w:rsidP="002D2B17">
    <w:pPr>
      <w:pStyle w:val="Footer"/>
      <w:tabs>
        <w:tab w:val="clear" w:pos="4513"/>
        <w:tab w:val="clear" w:pos="9026"/>
        <w:tab w:val="center" w:pos="5046"/>
        <w:tab w:val="left" w:pos="6480"/>
        <w:tab w:val="right" w:pos="9070"/>
      </w:tabs>
      <w:jc w:val="center"/>
    </w:pPr>
    <w:r w:rsidRPr="00B573DB">
      <w:rPr>
        <w:i/>
        <w:iCs/>
      </w:rPr>
      <w:t>Natural Language Processing of Swedish Medical Texts</w:t>
    </w:r>
    <w:r w:rsidRPr="00B573DB">
      <w:tab/>
    </w:r>
    <w:r w:rsidRPr="00B573DB">
      <w:tab/>
    </w:r>
    <w:r>
      <w:tab/>
    </w:r>
    <w:r w:rsidRPr="00B573DB">
      <w:rPr>
        <w:color w:val="7F7F7F"/>
        <w:spacing w:val="60"/>
      </w:rPr>
      <w:t>Page</w:t>
    </w:r>
    <w:r w:rsidRPr="00B573DB">
      <w:t xml:space="preserve"> | </w:t>
    </w:r>
    <w:r w:rsidRPr="00B573DB">
      <w:fldChar w:fldCharType="begin"/>
    </w:r>
    <w:r w:rsidRPr="00B573DB">
      <w:instrText xml:space="preserve"> PAGE   \* MERGEFORMAT </w:instrText>
    </w:r>
    <w:r w:rsidRPr="00B573DB">
      <w:fldChar w:fldCharType="separate"/>
    </w:r>
    <w:r>
      <w:t>6</w:t>
    </w:r>
    <w:r w:rsidRPr="00B573DB">
      <w:rPr>
        <w:b/>
        <w:bCs/>
        <w:noProof/>
      </w:rPr>
      <w:fldChar w:fldCharType="end"/>
    </w:r>
  </w:p>
  <w:p w14:paraId="3AF80816" w14:textId="77777777" w:rsidR="002D2B17" w:rsidRDefault="002D2B1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6713E" w14:textId="77777777" w:rsidR="002D2B17" w:rsidRPr="002D2B17" w:rsidRDefault="002D2B17" w:rsidP="002D2B1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1360D" w14:textId="1D97AF11" w:rsidR="002D2B17" w:rsidRPr="00D16CB0" w:rsidRDefault="002D2B17" w:rsidP="00D16CB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3C81D" w14:textId="07BF3818" w:rsidR="002D2B17" w:rsidRPr="00490A33" w:rsidRDefault="002D2B17" w:rsidP="00490A3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E54805" w14:textId="7E44439C" w:rsidR="002D2B17" w:rsidRDefault="002D2B17" w:rsidP="0050652D">
    <w:pPr>
      <w:pStyle w:val="Footer"/>
      <w:tabs>
        <w:tab w:val="clear" w:pos="4513"/>
        <w:tab w:val="clear" w:pos="9026"/>
        <w:tab w:val="center" w:pos="5046"/>
        <w:tab w:val="left" w:pos="6480"/>
        <w:tab w:val="left" w:pos="7544"/>
        <w:tab w:val="right" w:pos="9070"/>
      </w:tabs>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A0F59" w14:textId="531E578B" w:rsidR="000F34EB" w:rsidRDefault="000F34EB">
    <w:pPr>
      <w:pStyle w:val="Footer"/>
      <w:tabs>
        <w:tab w:val="center" w:pos="5046"/>
        <w:tab w:val="left" w:pos="6480"/>
        <w:tab w:val="right" w:pos="9070"/>
      </w:tabs>
      <w:jc w:val="both"/>
      <w:pPrChange w:id="2212" w:author="Carl Ollvik Aasa" w:date="2021-08-04T13:08:00Z">
        <w:pPr>
          <w:pStyle w:val="Footer"/>
        </w:pPr>
      </w:pPrChange>
    </w:pPr>
    <w:ins w:id="2213" w:author="Carl Ollvik Aasa" w:date="2021-08-04T13:07:00Z">
      <w:r w:rsidRPr="00B573DB">
        <w:rPr>
          <w:color w:val="7F7F7F"/>
          <w:spacing w:val="60"/>
        </w:rPr>
        <w:t>Page</w:t>
      </w:r>
      <w:r w:rsidRPr="00B573DB">
        <w:t xml:space="preserve"> | </w:t>
      </w:r>
      <w:r w:rsidRPr="00B573DB">
        <w:fldChar w:fldCharType="begin"/>
      </w:r>
      <w:r w:rsidRPr="00B573DB">
        <w:instrText xml:space="preserve"> PAGE   \* MERGEFORMAT </w:instrText>
      </w:r>
      <w:r w:rsidRPr="00B573DB">
        <w:fldChar w:fldCharType="separate"/>
      </w:r>
      <w:r>
        <w:t>6</w:t>
      </w:r>
      <w:r w:rsidRPr="00B573DB">
        <w:rPr>
          <w:b/>
          <w:bCs/>
          <w:noProof/>
        </w:rPr>
        <w:fldChar w:fldCharType="end"/>
      </w:r>
    </w:ins>
    <w:r w:rsidR="00164F60">
      <w:ptab w:relativeTo="margin" w:alignment="right" w:leader="none"/>
    </w:r>
    <w:ins w:id="2214" w:author="Carl Ollvik Aasa" w:date="2021-08-04T13:07:00Z">
      <w:r w:rsidRPr="00B80561">
        <w:rPr>
          <w:rFonts w:ascii="Adobe Garamond Pro" w:hAnsi="Adobe Garamond Pro"/>
          <w:i/>
          <w:iCs/>
        </w:rPr>
        <w:t>Clinical Named Entity Recognition in Swedish Patient Records using ICD-10-SE</w:t>
      </w:r>
    </w:ins>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E7C7E" w14:textId="77777777" w:rsidR="00684AAB" w:rsidRPr="00B573DB" w:rsidRDefault="00AE19EA" w:rsidP="004118D8">
    <w:pPr>
      <w:pStyle w:val="Footer"/>
      <w:tabs>
        <w:tab w:val="clear" w:pos="4513"/>
        <w:tab w:val="clear" w:pos="9026"/>
        <w:tab w:val="center" w:pos="5046"/>
        <w:tab w:val="left" w:pos="6480"/>
        <w:tab w:val="right" w:pos="9070"/>
      </w:tabs>
      <w:jc w:val="center"/>
    </w:pPr>
    <w:r w:rsidRPr="00DE5204">
      <w:rPr>
        <w:rFonts w:ascii="Adobe Garamond Pro" w:hAnsi="Adobe Garamond Pro"/>
        <w:i/>
        <w:iCs/>
        <w:rPrChange w:id="2215" w:author="Carl Ollvik Aasa" w:date="2021-08-04T13:04:00Z">
          <w:rPr>
            <w:i/>
            <w:iCs/>
          </w:rPr>
        </w:rPrChange>
      </w:rPr>
      <w:t>Natural Language Processing of Swedish Medical Texts</w:t>
    </w:r>
    <w:r w:rsidRPr="00DE5204">
      <w:rPr>
        <w:rFonts w:ascii="Adobe Garamond Pro" w:hAnsi="Adobe Garamond Pro"/>
        <w:rPrChange w:id="2216" w:author="Carl Ollvik Aasa" w:date="2021-08-04T13:04:00Z">
          <w:rPr/>
        </w:rPrChange>
      </w:rPr>
      <w:tab/>
    </w:r>
    <w:r w:rsidRPr="00B573DB">
      <w:tab/>
    </w:r>
    <w:r>
      <w:tab/>
    </w:r>
    <w:r w:rsidRPr="00B573DB">
      <w:rPr>
        <w:color w:val="7F7F7F"/>
        <w:spacing w:val="60"/>
      </w:rPr>
      <w:t>Page</w:t>
    </w:r>
    <w:r w:rsidRPr="00B573DB">
      <w:t xml:space="preserve"> | </w:t>
    </w:r>
    <w:r w:rsidRPr="00B573DB">
      <w:fldChar w:fldCharType="begin"/>
    </w:r>
    <w:r w:rsidRPr="00B573DB">
      <w:instrText xml:space="preserve"> PAGE   \* MERGEFORMAT </w:instrText>
    </w:r>
    <w:r w:rsidRPr="00B573DB">
      <w:fldChar w:fldCharType="separate"/>
    </w:r>
    <w:r>
      <w:t>1</w:t>
    </w:r>
    <w:r w:rsidRPr="00B573DB">
      <w:rPr>
        <w:b/>
        <w:bCs/>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CBEE50" w14:textId="000B3BA0" w:rsidR="00490A33" w:rsidRPr="00B573DB" w:rsidRDefault="00A62893">
    <w:pPr>
      <w:pStyle w:val="Footer"/>
      <w:tabs>
        <w:tab w:val="center" w:pos="5046"/>
        <w:tab w:val="left" w:pos="6480"/>
        <w:tab w:val="right" w:pos="9070"/>
      </w:tabs>
      <w:jc w:val="center"/>
      <w:pPrChange w:id="2217" w:author="Carl Ollvik Aasa" w:date="2021-08-04T13:05:00Z">
        <w:pPr>
          <w:pStyle w:val="Footer"/>
          <w:tabs>
            <w:tab w:val="clear" w:pos="4513"/>
            <w:tab w:val="clear" w:pos="9026"/>
            <w:tab w:val="center" w:pos="5046"/>
            <w:tab w:val="left" w:pos="6480"/>
            <w:tab w:val="right" w:pos="9070"/>
          </w:tabs>
          <w:jc w:val="center"/>
        </w:pPr>
      </w:pPrChange>
    </w:pPr>
    <w:ins w:id="2218" w:author="Carl Ollvik Aasa" w:date="2021-08-04T13:05:00Z">
      <w:r w:rsidRPr="000F34EB">
        <w:rPr>
          <w:rFonts w:ascii="Adobe Garamond Pro" w:hAnsi="Adobe Garamond Pro"/>
          <w:i/>
          <w:iCs/>
          <w:rPrChange w:id="2219" w:author="Carl Ollvik Aasa" w:date="2021-08-04T13:06:00Z">
            <w:rPr>
              <w:i/>
              <w:iCs/>
            </w:rPr>
          </w:rPrChange>
        </w:rPr>
        <w:t>Clinical Named Entity Recognition in Swedish Patient Records using ICD-10-SE</w:t>
      </w:r>
    </w:ins>
    <w:del w:id="2220" w:author="Carl Ollvik Aasa" w:date="2021-08-04T13:05:00Z">
      <w:r w:rsidR="00490A33" w:rsidRPr="00B573DB" w:rsidDel="00A62893">
        <w:rPr>
          <w:i/>
          <w:iCs/>
        </w:rPr>
        <w:delText>Natural Language Processing of Swedish Medical Texts</w:delText>
      </w:r>
      <w:r w:rsidR="00490A33" w:rsidRPr="00B573DB" w:rsidDel="00A62893">
        <w:tab/>
      </w:r>
      <w:r w:rsidR="00490A33" w:rsidRPr="00B573DB" w:rsidDel="00A62893">
        <w:tab/>
      </w:r>
    </w:del>
    <w:r w:rsidR="00490A33">
      <w:tab/>
    </w:r>
    <w:r w:rsidR="00490A33" w:rsidRPr="00B573DB">
      <w:rPr>
        <w:color w:val="7F7F7F"/>
        <w:spacing w:val="60"/>
      </w:rPr>
      <w:t>Page</w:t>
    </w:r>
    <w:r w:rsidR="00490A33" w:rsidRPr="00B573DB">
      <w:t xml:space="preserve"> | </w:t>
    </w:r>
    <w:r w:rsidR="00490A33" w:rsidRPr="00B573DB">
      <w:fldChar w:fldCharType="begin"/>
    </w:r>
    <w:r w:rsidR="00490A33" w:rsidRPr="00B573DB">
      <w:instrText xml:space="preserve"> PAGE   \* MERGEFORMAT </w:instrText>
    </w:r>
    <w:r w:rsidR="00490A33" w:rsidRPr="00B573DB">
      <w:fldChar w:fldCharType="separate"/>
    </w:r>
    <w:r w:rsidR="00490A33">
      <w:t>6</w:t>
    </w:r>
    <w:r w:rsidR="00490A33" w:rsidRPr="00B573DB">
      <w:rPr>
        <w:b/>
        <w:b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FA3B4E" w14:textId="77777777" w:rsidR="00B84811" w:rsidRDefault="00B84811" w:rsidP="00295824">
      <w:pPr>
        <w:spacing w:after="0" w:line="240" w:lineRule="auto"/>
      </w:pPr>
      <w:r>
        <w:separator/>
      </w:r>
    </w:p>
  </w:footnote>
  <w:footnote w:type="continuationSeparator" w:id="0">
    <w:p w14:paraId="22442548" w14:textId="77777777" w:rsidR="00B84811" w:rsidRDefault="00B84811" w:rsidP="00295824">
      <w:pPr>
        <w:spacing w:after="0" w:line="240" w:lineRule="auto"/>
      </w:pPr>
      <w:r>
        <w:continuationSeparator/>
      </w:r>
    </w:p>
  </w:footnote>
  <w:footnote w:id="1">
    <w:p w14:paraId="79118E89" w14:textId="77777777" w:rsidR="00A2771B" w:rsidRPr="0013452D" w:rsidRDefault="00A2771B" w:rsidP="00363813">
      <w:pPr>
        <w:pStyle w:val="FootnoteText"/>
        <w:rPr>
          <w:ins w:id="1055" w:author="Carl Ollvik" w:date="2021-08-02T18:57:00Z"/>
          <w:lang w:val="en-US"/>
        </w:rPr>
      </w:pPr>
      <w:ins w:id="1056" w:author="Carl Ollvik" w:date="2021-08-02T18:57:00Z">
        <w:r w:rsidRPr="00C3346E">
          <w:rPr>
            <w:rStyle w:val="FootnoteReference"/>
          </w:rPr>
          <w:footnoteRef/>
        </w:r>
        <w:r w:rsidRPr="001B21FA">
          <w:rPr>
            <w:rStyle w:val="FootnoteReference"/>
          </w:rPr>
          <w:t xml:space="preserve"> </w:t>
        </w:r>
        <w:r w:rsidRPr="0013452D">
          <w:t>INCEpTION is an open-source</w:t>
        </w:r>
        <w:r>
          <w:t xml:space="preserve"> tool</w:t>
        </w:r>
        <w:r w:rsidRPr="0013452D">
          <w:t xml:space="preserve"> for various annotation tasks</w:t>
        </w:r>
        <w:r>
          <w:t xml:space="preserve">, developed </w:t>
        </w:r>
        <w:r w:rsidRPr="0013452D">
          <w:t>at the The Ubiquitous Knowledge Processing (UKP) Lab</w:t>
        </w:r>
        <w:r>
          <w:t>,</w:t>
        </w:r>
        <w:r w:rsidRPr="0013452D">
          <w:t xml:space="preserve"> Department of Computer Science, Technische Universität Darmstadt.</w:t>
        </w:r>
      </w:ins>
    </w:p>
  </w:footnote>
  <w:footnote w:id="2">
    <w:p w14:paraId="594E7A19" w14:textId="77777777" w:rsidR="009065F9" w:rsidRPr="00307424" w:rsidRDefault="009065F9" w:rsidP="009065F9">
      <w:pPr>
        <w:pStyle w:val="FootnoteText"/>
        <w:rPr>
          <w:ins w:id="1148" w:author="Carl Ollvik Aasa" w:date="2021-08-03T21:55:00Z"/>
          <w:lang w:val="en-US"/>
        </w:rPr>
      </w:pPr>
      <w:ins w:id="1149" w:author="Carl Ollvik Aasa" w:date="2021-08-03T21:55:00Z">
        <w:r w:rsidRPr="00C3346E">
          <w:rPr>
            <w:rStyle w:val="FootnoteReference"/>
          </w:rPr>
          <w:footnoteRef/>
        </w:r>
        <w:r>
          <w:t xml:space="preserve"> </w:t>
        </w:r>
        <w:r w:rsidRPr="00307424">
          <w:t>spaCy is a</w:t>
        </w:r>
        <w:r>
          <w:t xml:space="preserve">n </w:t>
        </w:r>
        <w:r w:rsidRPr="00307424">
          <w:t>open-source library for advanced Natural Language Processing (NLP) in Python</w:t>
        </w:r>
        <w:r>
          <w:t xml:space="preserve"> </w:t>
        </w:r>
        <w:r w:rsidRPr="00284DB7">
          <w:t>(https://spacy.io/)</w:t>
        </w:r>
      </w:ins>
    </w:p>
  </w:footnote>
  <w:footnote w:id="3">
    <w:p w14:paraId="32AEEE38" w14:textId="77777777" w:rsidR="009065F9" w:rsidRPr="00D55AAD" w:rsidRDefault="009065F9" w:rsidP="009065F9">
      <w:pPr>
        <w:pStyle w:val="FootnoteText"/>
        <w:rPr>
          <w:ins w:id="1150" w:author="Carl Ollvik Aasa" w:date="2021-08-03T21:55:00Z"/>
          <w:lang w:val="en-US"/>
        </w:rPr>
      </w:pPr>
      <w:ins w:id="1151" w:author="Carl Ollvik Aasa" w:date="2021-08-03T21:55:00Z">
        <w:r w:rsidRPr="00C3346E">
          <w:rPr>
            <w:rStyle w:val="FootnoteReference"/>
          </w:rPr>
          <w:footnoteRef/>
        </w:r>
        <w:r>
          <w:t xml:space="preserve"> </w:t>
        </w:r>
        <w:r w:rsidRPr="00692B2D">
          <w:fldChar w:fldCharType="begin"/>
        </w:r>
        <w:r w:rsidRPr="00692B2D">
          <w:instrText xml:space="preserve"> HYPERLINK "https://github.com/Kungbib/swedish-spacy" </w:instrText>
        </w:r>
        <w:r w:rsidRPr="00692B2D">
          <w:fldChar w:fldCharType="separate"/>
        </w:r>
        <w:r w:rsidRPr="00692B2D">
          <w:t>https://github.com/Kungbib/swedish-spacy</w:t>
        </w:r>
        <w:r w:rsidRPr="00692B2D">
          <w:fldChar w:fldCharType="end"/>
        </w:r>
      </w:ins>
    </w:p>
  </w:footnote>
  <w:footnote w:id="4">
    <w:p w14:paraId="1BBBE9B7" w14:textId="77777777" w:rsidR="007D2C6B" w:rsidRPr="00307424" w:rsidDel="009065F9" w:rsidRDefault="007D2C6B" w:rsidP="007D2C6B">
      <w:pPr>
        <w:pStyle w:val="FootnoteText"/>
        <w:rPr>
          <w:ins w:id="1309" w:author="Carl Ollvik" w:date="2021-08-02T18:58:00Z"/>
          <w:del w:id="1310" w:author="Carl Ollvik Aasa" w:date="2021-08-03T21:55:00Z"/>
          <w:lang w:val="en-US"/>
        </w:rPr>
      </w:pPr>
      <w:ins w:id="1311" w:author="Carl Ollvik" w:date="2021-08-02T18:58:00Z">
        <w:del w:id="1312" w:author="Carl Ollvik Aasa" w:date="2021-08-03T21:55:00Z">
          <w:r w:rsidRPr="00C3346E" w:rsidDel="009065F9">
            <w:rPr>
              <w:rStyle w:val="FootnoteReference"/>
            </w:rPr>
            <w:footnoteRef/>
          </w:r>
          <w:r w:rsidDel="009065F9">
            <w:delText xml:space="preserve"> </w:delText>
          </w:r>
          <w:r w:rsidRPr="00307424" w:rsidDel="009065F9">
            <w:delText>spaCy is a</w:delText>
          </w:r>
          <w:r w:rsidDel="009065F9">
            <w:delText xml:space="preserve">n </w:delText>
          </w:r>
          <w:r w:rsidRPr="00307424" w:rsidDel="009065F9">
            <w:delText>open-source library for advanced Natural Language Processing (NLP) in Python</w:delText>
          </w:r>
          <w:r w:rsidDel="009065F9">
            <w:delText xml:space="preserve"> </w:delText>
          </w:r>
          <w:r w:rsidRPr="00284DB7" w:rsidDel="009065F9">
            <w:delText>(https://spacy.io/)</w:delText>
          </w:r>
        </w:del>
      </w:ins>
    </w:p>
  </w:footnote>
  <w:footnote w:id="5">
    <w:p w14:paraId="1301C868" w14:textId="77777777" w:rsidR="007D2C6B" w:rsidRPr="00D55AAD" w:rsidDel="009065F9" w:rsidRDefault="007D2C6B" w:rsidP="007D2C6B">
      <w:pPr>
        <w:pStyle w:val="FootnoteText"/>
        <w:rPr>
          <w:ins w:id="1313" w:author="Carl Ollvik" w:date="2021-08-02T18:58:00Z"/>
          <w:del w:id="1314" w:author="Carl Ollvik Aasa" w:date="2021-08-03T21:55:00Z"/>
          <w:lang w:val="en-US"/>
        </w:rPr>
      </w:pPr>
      <w:ins w:id="1315" w:author="Carl Ollvik" w:date="2021-08-02T18:58:00Z">
        <w:del w:id="1316" w:author="Carl Ollvik Aasa" w:date="2021-08-03T21:55:00Z">
          <w:r w:rsidRPr="00C3346E" w:rsidDel="009065F9">
            <w:rPr>
              <w:rStyle w:val="FootnoteReference"/>
            </w:rPr>
            <w:footnoteRef/>
          </w:r>
          <w:r w:rsidDel="009065F9">
            <w:delText xml:space="preserve"> </w:delText>
          </w:r>
          <w:r w:rsidRPr="00692B2D" w:rsidDel="009065F9">
            <w:fldChar w:fldCharType="begin"/>
          </w:r>
          <w:r w:rsidRPr="00692B2D" w:rsidDel="009065F9">
            <w:delInstrText xml:space="preserve"> HYPERLINK "https://github.com/Kungbib/swedish-spacy" </w:delInstrText>
          </w:r>
          <w:r w:rsidRPr="00692B2D" w:rsidDel="009065F9">
            <w:fldChar w:fldCharType="separate"/>
          </w:r>
          <w:r w:rsidRPr="00692B2D" w:rsidDel="009065F9">
            <w:delText>https://github.com/Kungbib/swedish-spacy</w:delText>
          </w:r>
          <w:r w:rsidRPr="00692B2D" w:rsidDel="009065F9">
            <w:fldChar w:fldCharType="end"/>
          </w:r>
        </w:del>
      </w:ins>
    </w:p>
  </w:footnote>
  <w:footnote w:id="6">
    <w:p w14:paraId="7CD0DC45" w14:textId="77777777" w:rsidR="001A42C1" w:rsidRPr="00F02A6D" w:rsidDel="009065F9" w:rsidRDefault="001A42C1" w:rsidP="00363813">
      <w:pPr>
        <w:pStyle w:val="FootnoteText"/>
        <w:rPr>
          <w:del w:id="1329" w:author="Carl Ollvik Aasa" w:date="2021-08-03T21:55:00Z"/>
          <w:lang w:val="en-US"/>
        </w:rPr>
      </w:pPr>
      <w:del w:id="1330" w:author="Carl Ollvik Aasa" w:date="2021-08-03T21:55:00Z">
        <w:r w:rsidRPr="00C3346E" w:rsidDel="009065F9">
          <w:rPr>
            <w:rStyle w:val="FootnoteReference"/>
          </w:rPr>
          <w:footnoteRef/>
        </w:r>
        <w:r w:rsidDel="009065F9">
          <w:delText xml:space="preserve"> </w:delText>
        </w:r>
        <w:r w:rsidDel="009065F9">
          <w:rPr>
            <w:i/>
          </w:rPr>
          <w:delText>Google Colaboratory</w:delText>
        </w:r>
        <w:r w:rsidDel="009065F9">
          <w:delText xml:space="preserve">, or just </w:delText>
        </w:r>
        <w:r w:rsidDel="009065F9">
          <w:rPr>
            <w:i/>
          </w:rPr>
          <w:delText>Colab</w:delText>
        </w:r>
        <w:r w:rsidDel="009065F9">
          <w:delText>, is a cloud-based environment for Jupyter Notebook developed by Google</w:delText>
        </w:r>
        <w:r w:rsidRPr="00F02A6D" w:rsidDel="009065F9">
          <w:rPr>
            <w:rFonts w:ascii="Segoe UI" w:eastAsia="Times New Roman" w:hAnsi="Segoe UI" w:cs="Segoe UI"/>
            <w:sz w:val="21"/>
            <w:szCs w:val="21"/>
            <w:lang w:eastAsia="en-GB"/>
          </w:rPr>
          <w:delText xml:space="preserve"> </w:delText>
        </w:r>
        <w:r w:rsidRPr="00F02A6D" w:rsidDel="009065F9">
          <w:rPr>
            <w:rFonts w:ascii="Calibri" w:hAnsi="Calibri"/>
          </w:rPr>
          <w:delText>(colab.research.google.com/)</w:delText>
        </w:r>
      </w:del>
    </w:p>
  </w:footnote>
  <w:footnote w:id="7">
    <w:p w14:paraId="2CB2207B" w14:textId="77777777" w:rsidR="00E03737" w:rsidRPr="0013452D" w:rsidDel="009065F9" w:rsidRDefault="00E03737">
      <w:pPr>
        <w:pStyle w:val="FootnoteText"/>
        <w:rPr>
          <w:del w:id="1350" w:author="Carl Ollvik Aasa" w:date="2021-08-03T21:55:00Z"/>
          <w:lang w:val="en-US"/>
        </w:rPr>
      </w:pPr>
      <w:del w:id="1351" w:author="Carl Ollvik Aasa" w:date="2021-08-03T21:55:00Z">
        <w:r w:rsidRPr="00C3346E" w:rsidDel="009065F9">
          <w:rPr>
            <w:rStyle w:val="FootnoteReference"/>
          </w:rPr>
          <w:footnoteRef/>
        </w:r>
        <w:r w:rsidRPr="001B21FA" w:rsidDel="009065F9">
          <w:rPr>
            <w:rStyle w:val="FootnoteReference"/>
          </w:rPr>
          <w:delText xml:space="preserve"> </w:delText>
        </w:r>
        <w:r w:rsidRPr="0013452D" w:rsidDel="009065F9">
          <w:delText>INCEpTION is an open-source</w:delText>
        </w:r>
        <w:r w:rsidDel="009065F9">
          <w:delText xml:space="preserve"> tool</w:delText>
        </w:r>
        <w:r w:rsidRPr="0013452D" w:rsidDel="009065F9">
          <w:delText xml:space="preserve"> for various annotation tasks</w:delText>
        </w:r>
        <w:r w:rsidDel="009065F9">
          <w:delText xml:space="preserve">, developed </w:delText>
        </w:r>
        <w:r w:rsidRPr="0013452D" w:rsidDel="009065F9">
          <w:delText>at the The Ubiquitous Knowledge Processing (UKP) Lab</w:delText>
        </w:r>
        <w:r w:rsidDel="009065F9">
          <w:delText>,</w:delText>
        </w:r>
        <w:r w:rsidRPr="0013452D" w:rsidDel="009065F9">
          <w:delText xml:space="preserve"> Department of Computer Science, Technische Universität Darmstadt.</w:delText>
        </w:r>
      </w:del>
    </w:p>
  </w:footnote>
  <w:footnote w:id="8">
    <w:p w14:paraId="7123714B" w14:textId="77777777" w:rsidR="00F56AA6" w:rsidRPr="00307424" w:rsidDel="009065F9" w:rsidRDefault="00F56AA6" w:rsidP="00363813">
      <w:pPr>
        <w:pStyle w:val="FootnoteText"/>
        <w:rPr>
          <w:del w:id="1371" w:author="Carl Ollvik Aasa" w:date="2021-08-03T21:55:00Z"/>
          <w:lang w:val="en-US"/>
        </w:rPr>
      </w:pPr>
      <w:del w:id="1372" w:author="Carl Ollvik Aasa" w:date="2021-08-03T21:55:00Z">
        <w:r w:rsidRPr="00C3346E" w:rsidDel="009065F9">
          <w:rPr>
            <w:rStyle w:val="FootnoteReference"/>
          </w:rPr>
          <w:footnoteRef/>
        </w:r>
        <w:r w:rsidDel="009065F9">
          <w:delText xml:space="preserve"> </w:delText>
        </w:r>
        <w:r w:rsidRPr="00307424" w:rsidDel="009065F9">
          <w:delText>spaCy is a</w:delText>
        </w:r>
        <w:r w:rsidDel="009065F9">
          <w:delText xml:space="preserve">n </w:delText>
        </w:r>
        <w:r w:rsidRPr="00307424" w:rsidDel="009065F9">
          <w:delText>open-source library for advanced Natural Language Processing (NLP) in Python</w:delText>
        </w:r>
        <w:r w:rsidDel="009065F9">
          <w:delText xml:space="preserve"> </w:delText>
        </w:r>
        <w:r w:rsidRPr="00284DB7" w:rsidDel="009065F9">
          <w:delText>(https://spacy.io/)</w:delText>
        </w:r>
      </w:del>
    </w:p>
  </w:footnote>
  <w:footnote w:id="9">
    <w:p w14:paraId="51D3C6A7" w14:textId="77777777" w:rsidR="00603EB8" w:rsidRPr="00F02A6D" w:rsidDel="000654F0" w:rsidRDefault="00603EB8" w:rsidP="00603EB8">
      <w:pPr>
        <w:pStyle w:val="FootnoteText"/>
        <w:rPr>
          <w:ins w:id="1491" w:author="Carl Ollvik" w:date="2021-08-02T18:59:00Z"/>
          <w:del w:id="1492" w:author="Carl Ollvik Aasa" w:date="2021-08-03T16:47:00Z"/>
          <w:lang w:val="en-US"/>
        </w:rPr>
      </w:pPr>
      <w:ins w:id="1493" w:author="Carl Ollvik" w:date="2021-08-02T18:59:00Z">
        <w:del w:id="1494" w:author="Carl Ollvik Aasa" w:date="2021-08-03T16:47:00Z">
          <w:r w:rsidRPr="00C3346E" w:rsidDel="000654F0">
            <w:rPr>
              <w:rStyle w:val="FootnoteReference"/>
            </w:rPr>
            <w:footnoteRef/>
          </w:r>
          <w:r w:rsidDel="000654F0">
            <w:delText xml:space="preserve"> </w:delText>
          </w:r>
          <w:r w:rsidDel="000654F0">
            <w:rPr>
              <w:i/>
            </w:rPr>
            <w:delText>Google Colaboratory</w:delText>
          </w:r>
          <w:r w:rsidDel="000654F0">
            <w:delText xml:space="preserve">, or just </w:delText>
          </w:r>
          <w:r w:rsidDel="000654F0">
            <w:rPr>
              <w:i/>
            </w:rPr>
            <w:delText>Colab</w:delText>
          </w:r>
          <w:r w:rsidDel="000654F0">
            <w:delText>, is a cloud-based environment for Jupyter Notebook developed by Google</w:delText>
          </w:r>
          <w:r w:rsidRPr="00F02A6D" w:rsidDel="000654F0">
            <w:rPr>
              <w:rFonts w:ascii="Segoe UI" w:eastAsia="Times New Roman" w:hAnsi="Segoe UI" w:cs="Segoe UI"/>
              <w:sz w:val="21"/>
              <w:szCs w:val="21"/>
              <w:lang w:eastAsia="en-GB"/>
            </w:rPr>
            <w:delText xml:space="preserve"> </w:delText>
          </w:r>
          <w:r w:rsidRPr="00F02A6D" w:rsidDel="000654F0">
            <w:rPr>
              <w:rFonts w:ascii="Calibri" w:hAnsi="Calibri"/>
            </w:rPr>
            <w:delText>(colab.research.google.com/)</w:delText>
          </w:r>
        </w:del>
      </w:ins>
    </w:p>
  </w:footnote>
  <w:footnote w:id="10">
    <w:p w14:paraId="4478D6AD" w14:textId="77777777" w:rsidR="00603EB8" w:rsidRPr="00C3346E" w:rsidDel="007D2C6B" w:rsidRDefault="00603EB8" w:rsidP="00603EB8">
      <w:pPr>
        <w:pStyle w:val="FootnoteText"/>
        <w:rPr>
          <w:ins w:id="1535" w:author="Carl Ollvik" w:date="2021-08-02T18:59:00Z"/>
          <w:del w:id="1536" w:author="Carl Ollvik" w:date="2021-08-02T18:58:00Z"/>
          <w:rStyle w:val="FootnoteReference"/>
          <w:rPrChange w:id="1537" w:author="Carl Ollvik" w:date="2021-08-03T19:28:00Z">
            <w:rPr>
              <w:ins w:id="1538" w:author="Carl Ollvik" w:date="2021-08-02T18:59:00Z"/>
              <w:del w:id="1539" w:author="Carl Ollvik" w:date="2021-08-02T18:58:00Z"/>
              <w:lang w:val="en-US"/>
            </w:rPr>
          </w:rPrChange>
        </w:rPr>
      </w:pPr>
    </w:p>
  </w:footnote>
  <w:footnote w:id="11">
    <w:p w14:paraId="62761378" w14:textId="77777777" w:rsidR="00CE2B6A" w:rsidRPr="00C3346E" w:rsidRDefault="00CE2B6A">
      <w:pPr>
        <w:rPr>
          <w:rStyle w:val="FootnoteReference"/>
          <w:rPrChange w:id="1540" w:author="Carl Ollvik" w:date="2021-08-03T19:28:00Z">
            <w:rPr/>
          </w:rPrChange>
        </w:rPr>
      </w:pPr>
    </w:p>
  </w:footnote>
  <w:footnote w:id="12">
    <w:p w14:paraId="51055C95" w14:textId="77777777" w:rsidR="00D97AD4" w:rsidRPr="00930768" w:rsidRDefault="00D97AD4" w:rsidP="00363813">
      <w:pPr>
        <w:pStyle w:val="FootnoteText"/>
        <w:rPr>
          <w:lang w:val="en-US"/>
        </w:rPr>
      </w:pPr>
      <w:r w:rsidRPr="00C3346E">
        <w:rPr>
          <w:rStyle w:val="FootnoteReference"/>
        </w:rPr>
        <w:footnoteRef/>
      </w:r>
      <w:r>
        <w:t xml:space="preserve"> </w:t>
      </w:r>
      <w:r>
        <w:rPr>
          <w:lang w:val="en-US"/>
        </w:rPr>
        <w:t xml:space="preserve">Resolves </w:t>
      </w:r>
      <w:r>
        <w:rPr>
          <w:lang w:val="en-US"/>
        </w:rPr>
        <w:t>to “unsteady”</w:t>
      </w:r>
    </w:p>
  </w:footnote>
  <w:footnote w:id="13">
    <w:p w14:paraId="4CB51E1E" w14:textId="5A66986D" w:rsidR="009F4C94" w:rsidRPr="009F4C94" w:rsidRDefault="009F4C94" w:rsidP="00363813">
      <w:pPr>
        <w:pStyle w:val="FootnoteText"/>
        <w:rPr>
          <w:lang w:val="en-US"/>
        </w:rPr>
      </w:pPr>
      <w:r w:rsidRPr="00C3346E">
        <w:rPr>
          <w:rStyle w:val="FootnoteReference"/>
        </w:rPr>
        <w:footnoteRef/>
      </w:r>
      <w:r>
        <w:t xml:space="preserve"> </w:t>
      </w:r>
      <w:r w:rsidRPr="009F4C94">
        <w:t>https://dsv.su.se/en/research/research-areas/health/clintextgroup-1.113084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370B4" w14:textId="77777777" w:rsidR="00D16CB0" w:rsidRDefault="00D16CB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95741F" w14:textId="77777777" w:rsidR="00930D7D" w:rsidRDefault="00930D7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E2444"/>
    <w:multiLevelType w:val="hybridMultilevel"/>
    <w:tmpl w:val="00DE82EC"/>
    <w:lvl w:ilvl="0" w:tplc="35708DBE">
      <w:start w:val="13"/>
      <w:numFmt w:val="bullet"/>
      <w:lvlText w:val="-"/>
      <w:lvlJc w:val="left"/>
      <w:pPr>
        <w:ind w:left="502" w:hanging="360"/>
      </w:pPr>
      <w:rPr>
        <w:rFonts w:ascii="FiraCode Nerd Font" w:eastAsia="Times New Roman" w:hAnsi="FiraCode Nerd Font" w:cs="Times New Roman"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1" w15:restartNumberingAfterBreak="0">
    <w:nsid w:val="139563C6"/>
    <w:multiLevelType w:val="hybridMultilevel"/>
    <w:tmpl w:val="4E6ACD8C"/>
    <w:lvl w:ilvl="0" w:tplc="192038A4">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972671"/>
    <w:multiLevelType w:val="hybridMultilevel"/>
    <w:tmpl w:val="1A128F5C"/>
    <w:lvl w:ilvl="0" w:tplc="51B4C902">
      <w:start w:val="1"/>
      <w:numFmt w:val="bullet"/>
      <w:pStyle w:val="ListParagraph"/>
      <w:lvlText w:val=""/>
      <w:lvlJc w:val="center"/>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812605"/>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8642E8C"/>
    <w:multiLevelType w:val="multilevel"/>
    <w:tmpl w:val="CC660B2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44F6449D"/>
    <w:multiLevelType w:val="multilevel"/>
    <w:tmpl w:val="69648F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53326A04"/>
    <w:multiLevelType w:val="hybridMultilevel"/>
    <w:tmpl w:val="63C028A2"/>
    <w:lvl w:ilvl="0" w:tplc="1832AF52">
      <w:start w:val="13"/>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61360B0"/>
    <w:multiLevelType w:val="hybridMultilevel"/>
    <w:tmpl w:val="F34C5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38D28D4"/>
    <w:multiLevelType w:val="multilevel"/>
    <w:tmpl w:val="17629010"/>
    <w:lvl w:ilvl="0">
      <w:start w:val="1"/>
      <w:numFmt w:val="decimal"/>
      <w:lvlText w:val="%1."/>
      <w:lvlJc w:val="left"/>
      <w:pPr>
        <w:ind w:left="432" w:hanging="432"/>
      </w:pPr>
      <w:rPr>
        <w:rFonts w:hint="default"/>
      </w:rPr>
    </w:lvl>
    <w:lvl w:ilvl="1">
      <w:start w:val="1"/>
      <w:numFmt w:val="decimal"/>
      <w:lvlText w:val="%1.%2."/>
      <w:lvlJc w:val="left"/>
      <w:pPr>
        <w:ind w:left="454" w:hanging="454"/>
      </w:pPr>
      <w:rPr>
        <w:rFonts w:hint="default"/>
      </w:rPr>
    </w:lvl>
    <w:lvl w:ilvl="2">
      <w:start w:val="1"/>
      <w:numFmt w:val="decimal"/>
      <w:lvlText w:val="%1.%2.%3."/>
      <w:lvlJc w:val="left"/>
      <w:pPr>
        <w:tabs>
          <w:tab w:val="num" w:pos="510"/>
        </w:tabs>
        <w:ind w:left="680" w:hanging="680"/>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7A8A4333"/>
    <w:multiLevelType w:val="multilevel"/>
    <w:tmpl w:val="87FEACB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454" w:hanging="454"/>
      </w:pPr>
      <w:rPr>
        <w:rFonts w:hint="default"/>
      </w:rPr>
    </w:lvl>
    <w:lvl w:ilvl="2">
      <w:start w:val="1"/>
      <w:numFmt w:val="decimal"/>
      <w:lvlText w:val="%1.%2.%3."/>
      <w:lvlJc w:val="left"/>
      <w:pPr>
        <w:tabs>
          <w:tab w:val="num" w:pos="510"/>
        </w:tabs>
        <w:ind w:left="680" w:hanging="680"/>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3"/>
  </w:num>
  <w:num w:numId="2">
    <w:abstractNumId w:val="9"/>
  </w:num>
  <w:num w:numId="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6"/>
  </w:num>
  <w:num w:numId="6">
    <w:abstractNumId w:val="1"/>
  </w:num>
  <w:num w:numId="7">
    <w:abstractNumId w:val="7"/>
  </w:num>
  <w:num w:numId="8">
    <w:abstractNumId w:val="2"/>
  </w:num>
  <w:num w:numId="9">
    <w:abstractNumId w:val="8"/>
  </w:num>
  <w:num w:numId="10">
    <w:abstractNumId w:val="4"/>
  </w:num>
  <w:num w:numId="11">
    <w:abstractNumId w:val="5"/>
  </w:num>
  <w:num w:numId="12">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arl Ollvik Aasa">
    <w15:presenceInfo w15:providerId="None" w15:userId="Carl Ollvik Aasa"/>
  </w15:person>
  <w15:person w15:author="Carl Ollvik">
    <w15:presenceInfo w15:providerId="Windows Live" w15:userId="123a56cca11d05c4"/>
  </w15:person>
  <w15:person w15:author="Johanna Berg">
    <w15:presenceInfo w15:providerId="AD" w15:userId="S::jo0824be@lu.se::1e9ba886-0a26-425e-b143-6a7b87883982"/>
  </w15:person>
  <w15:person w15:author="Sonja Aits">
    <w15:presenceInfo w15:providerId="None" w15:userId="Sonja Ait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embedTrueTypeFonts/>
  <w:proofState w:spelling="clean" w:grammar="clean"/>
  <w:trackRevisions/>
  <w:defaultTabStop w:val="1304"/>
  <w:autoHyphenation/>
  <w:hyphenationZone w:val="425"/>
  <w:evenAndOddHeaders/>
  <w:characterSpacingControl w:val="doNotCompress"/>
  <w:savePreviewPicture/>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7O0NLI0MzUwMTA1NzRX0lEKTi0uzszPAykwMqsFAGNro2gtAAAA"/>
  </w:docVars>
  <w:rsids>
    <w:rsidRoot w:val="00A1123A"/>
    <w:rsid w:val="000002A8"/>
    <w:rsid w:val="0000134C"/>
    <w:rsid w:val="0000181B"/>
    <w:rsid w:val="0000242A"/>
    <w:rsid w:val="00004F4E"/>
    <w:rsid w:val="00005DE2"/>
    <w:rsid w:val="00007DA7"/>
    <w:rsid w:val="00013B7D"/>
    <w:rsid w:val="00014987"/>
    <w:rsid w:val="00014E64"/>
    <w:rsid w:val="00014E93"/>
    <w:rsid w:val="00015430"/>
    <w:rsid w:val="000159C6"/>
    <w:rsid w:val="00015DDE"/>
    <w:rsid w:val="000162D0"/>
    <w:rsid w:val="00017704"/>
    <w:rsid w:val="00020701"/>
    <w:rsid w:val="000209C5"/>
    <w:rsid w:val="00020B48"/>
    <w:rsid w:val="000218E0"/>
    <w:rsid w:val="00021B08"/>
    <w:rsid w:val="00024530"/>
    <w:rsid w:val="000258D2"/>
    <w:rsid w:val="00026524"/>
    <w:rsid w:val="00026B12"/>
    <w:rsid w:val="00027A96"/>
    <w:rsid w:val="000308CF"/>
    <w:rsid w:val="00030BCF"/>
    <w:rsid w:val="00031EE9"/>
    <w:rsid w:val="000326AA"/>
    <w:rsid w:val="00032D92"/>
    <w:rsid w:val="0003318E"/>
    <w:rsid w:val="000333ED"/>
    <w:rsid w:val="00033E47"/>
    <w:rsid w:val="00034066"/>
    <w:rsid w:val="00034BBD"/>
    <w:rsid w:val="0003551A"/>
    <w:rsid w:val="00036597"/>
    <w:rsid w:val="00036AC6"/>
    <w:rsid w:val="00036C7D"/>
    <w:rsid w:val="00037F90"/>
    <w:rsid w:val="00040AFD"/>
    <w:rsid w:val="00041AAC"/>
    <w:rsid w:val="00041E87"/>
    <w:rsid w:val="00042E00"/>
    <w:rsid w:val="00042E1D"/>
    <w:rsid w:val="00042E29"/>
    <w:rsid w:val="00043EB2"/>
    <w:rsid w:val="0004431B"/>
    <w:rsid w:val="000446C1"/>
    <w:rsid w:val="00044F23"/>
    <w:rsid w:val="0004521C"/>
    <w:rsid w:val="00045EBA"/>
    <w:rsid w:val="00045F5D"/>
    <w:rsid w:val="000474A0"/>
    <w:rsid w:val="000507CE"/>
    <w:rsid w:val="000516AF"/>
    <w:rsid w:val="00051A53"/>
    <w:rsid w:val="00051BD7"/>
    <w:rsid w:val="000535E4"/>
    <w:rsid w:val="0005383C"/>
    <w:rsid w:val="0005422E"/>
    <w:rsid w:val="00054803"/>
    <w:rsid w:val="00054E21"/>
    <w:rsid w:val="00055E1E"/>
    <w:rsid w:val="00057B40"/>
    <w:rsid w:val="000601F4"/>
    <w:rsid w:val="0006226E"/>
    <w:rsid w:val="000636D8"/>
    <w:rsid w:val="0006409E"/>
    <w:rsid w:val="00064E82"/>
    <w:rsid w:val="00064F86"/>
    <w:rsid w:val="000650B9"/>
    <w:rsid w:val="000654F0"/>
    <w:rsid w:val="00066192"/>
    <w:rsid w:val="00071E02"/>
    <w:rsid w:val="00072479"/>
    <w:rsid w:val="0007264A"/>
    <w:rsid w:val="00072821"/>
    <w:rsid w:val="00072B73"/>
    <w:rsid w:val="00073818"/>
    <w:rsid w:val="00074B26"/>
    <w:rsid w:val="000750E8"/>
    <w:rsid w:val="0007529A"/>
    <w:rsid w:val="0007588A"/>
    <w:rsid w:val="00075B94"/>
    <w:rsid w:val="000762D9"/>
    <w:rsid w:val="000768BA"/>
    <w:rsid w:val="00080193"/>
    <w:rsid w:val="00080A26"/>
    <w:rsid w:val="00082E74"/>
    <w:rsid w:val="00082F71"/>
    <w:rsid w:val="00083CB5"/>
    <w:rsid w:val="00084AE4"/>
    <w:rsid w:val="00084B44"/>
    <w:rsid w:val="00084E4F"/>
    <w:rsid w:val="000853D6"/>
    <w:rsid w:val="00085FB8"/>
    <w:rsid w:val="0008666A"/>
    <w:rsid w:val="00086DA2"/>
    <w:rsid w:val="0008722D"/>
    <w:rsid w:val="0009068E"/>
    <w:rsid w:val="00090887"/>
    <w:rsid w:val="00091836"/>
    <w:rsid w:val="00091B05"/>
    <w:rsid w:val="00091BD3"/>
    <w:rsid w:val="00093A4A"/>
    <w:rsid w:val="00095999"/>
    <w:rsid w:val="000A03C5"/>
    <w:rsid w:val="000A0904"/>
    <w:rsid w:val="000A0CC3"/>
    <w:rsid w:val="000A135A"/>
    <w:rsid w:val="000A2129"/>
    <w:rsid w:val="000A2292"/>
    <w:rsid w:val="000A2666"/>
    <w:rsid w:val="000A2890"/>
    <w:rsid w:val="000A3051"/>
    <w:rsid w:val="000A32CB"/>
    <w:rsid w:val="000A48E9"/>
    <w:rsid w:val="000A5C1E"/>
    <w:rsid w:val="000A5EC7"/>
    <w:rsid w:val="000A696B"/>
    <w:rsid w:val="000A6CDD"/>
    <w:rsid w:val="000B0BC1"/>
    <w:rsid w:val="000B137D"/>
    <w:rsid w:val="000B19D2"/>
    <w:rsid w:val="000B3843"/>
    <w:rsid w:val="000B3F69"/>
    <w:rsid w:val="000B40ED"/>
    <w:rsid w:val="000B429A"/>
    <w:rsid w:val="000B7AD8"/>
    <w:rsid w:val="000C04F8"/>
    <w:rsid w:val="000C0792"/>
    <w:rsid w:val="000C1142"/>
    <w:rsid w:val="000C115F"/>
    <w:rsid w:val="000C247E"/>
    <w:rsid w:val="000C3C81"/>
    <w:rsid w:val="000C4463"/>
    <w:rsid w:val="000C45E5"/>
    <w:rsid w:val="000C4AE8"/>
    <w:rsid w:val="000C5098"/>
    <w:rsid w:val="000C5DF7"/>
    <w:rsid w:val="000C60BC"/>
    <w:rsid w:val="000D06E4"/>
    <w:rsid w:val="000D0861"/>
    <w:rsid w:val="000D17C5"/>
    <w:rsid w:val="000D243D"/>
    <w:rsid w:val="000D4723"/>
    <w:rsid w:val="000D4757"/>
    <w:rsid w:val="000D51F5"/>
    <w:rsid w:val="000E119D"/>
    <w:rsid w:val="000E1630"/>
    <w:rsid w:val="000E2C64"/>
    <w:rsid w:val="000E317C"/>
    <w:rsid w:val="000E36D8"/>
    <w:rsid w:val="000E3A90"/>
    <w:rsid w:val="000E5527"/>
    <w:rsid w:val="000E704E"/>
    <w:rsid w:val="000E734C"/>
    <w:rsid w:val="000F08C7"/>
    <w:rsid w:val="000F0B6A"/>
    <w:rsid w:val="000F34EB"/>
    <w:rsid w:val="000F3AA1"/>
    <w:rsid w:val="000F56D7"/>
    <w:rsid w:val="000F572D"/>
    <w:rsid w:val="000F573C"/>
    <w:rsid w:val="000F6496"/>
    <w:rsid w:val="000F687E"/>
    <w:rsid w:val="000F6A35"/>
    <w:rsid w:val="000F7991"/>
    <w:rsid w:val="00100793"/>
    <w:rsid w:val="0010124A"/>
    <w:rsid w:val="0010268E"/>
    <w:rsid w:val="00104FDE"/>
    <w:rsid w:val="00106F1F"/>
    <w:rsid w:val="001102A7"/>
    <w:rsid w:val="0011166E"/>
    <w:rsid w:val="00113698"/>
    <w:rsid w:val="00113D5F"/>
    <w:rsid w:val="00115733"/>
    <w:rsid w:val="00117FD2"/>
    <w:rsid w:val="001204D1"/>
    <w:rsid w:val="00120AA1"/>
    <w:rsid w:val="00122541"/>
    <w:rsid w:val="00122D55"/>
    <w:rsid w:val="0012434B"/>
    <w:rsid w:val="001266DE"/>
    <w:rsid w:val="00126C5E"/>
    <w:rsid w:val="00133258"/>
    <w:rsid w:val="00133775"/>
    <w:rsid w:val="00133B41"/>
    <w:rsid w:val="00133F0F"/>
    <w:rsid w:val="0013452D"/>
    <w:rsid w:val="001348CC"/>
    <w:rsid w:val="00135157"/>
    <w:rsid w:val="00135757"/>
    <w:rsid w:val="001401FE"/>
    <w:rsid w:val="001407E3"/>
    <w:rsid w:val="001411E0"/>
    <w:rsid w:val="00142292"/>
    <w:rsid w:val="001430B3"/>
    <w:rsid w:val="001439BB"/>
    <w:rsid w:val="001442A5"/>
    <w:rsid w:val="00144A6D"/>
    <w:rsid w:val="001450D7"/>
    <w:rsid w:val="001454C1"/>
    <w:rsid w:val="00145549"/>
    <w:rsid w:val="00145913"/>
    <w:rsid w:val="00146F9C"/>
    <w:rsid w:val="00147502"/>
    <w:rsid w:val="00150995"/>
    <w:rsid w:val="001510E3"/>
    <w:rsid w:val="0015204C"/>
    <w:rsid w:val="00152F32"/>
    <w:rsid w:val="0015485E"/>
    <w:rsid w:val="00154D36"/>
    <w:rsid w:val="00154DBD"/>
    <w:rsid w:val="00156007"/>
    <w:rsid w:val="00156ACE"/>
    <w:rsid w:val="00156C62"/>
    <w:rsid w:val="00157A97"/>
    <w:rsid w:val="0016028E"/>
    <w:rsid w:val="00160E8E"/>
    <w:rsid w:val="00161788"/>
    <w:rsid w:val="00161D00"/>
    <w:rsid w:val="001624FD"/>
    <w:rsid w:val="00163BDF"/>
    <w:rsid w:val="00164C11"/>
    <w:rsid w:val="00164F60"/>
    <w:rsid w:val="00167AF2"/>
    <w:rsid w:val="00167C08"/>
    <w:rsid w:val="0017193E"/>
    <w:rsid w:val="00171B76"/>
    <w:rsid w:val="00171C34"/>
    <w:rsid w:val="00173237"/>
    <w:rsid w:val="001765B6"/>
    <w:rsid w:val="00176CF1"/>
    <w:rsid w:val="0017769F"/>
    <w:rsid w:val="00177BD6"/>
    <w:rsid w:val="0018015D"/>
    <w:rsid w:val="00180E3D"/>
    <w:rsid w:val="00181A66"/>
    <w:rsid w:val="00181D2D"/>
    <w:rsid w:val="00181D67"/>
    <w:rsid w:val="00182587"/>
    <w:rsid w:val="00186267"/>
    <w:rsid w:val="00190389"/>
    <w:rsid w:val="00190871"/>
    <w:rsid w:val="001909AA"/>
    <w:rsid w:val="00191BBD"/>
    <w:rsid w:val="00193121"/>
    <w:rsid w:val="001938C5"/>
    <w:rsid w:val="00193BBA"/>
    <w:rsid w:val="0019444C"/>
    <w:rsid w:val="001948FE"/>
    <w:rsid w:val="00196E42"/>
    <w:rsid w:val="001973EE"/>
    <w:rsid w:val="001A02B6"/>
    <w:rsid w:val="001A11C6"/>
    <w:rsid w:val="001A1571"/>
    <w:rsid w:val="001A15A0"/>
    <w:rsid w:val="001A241F"/>
    <w:rsid w:val="001A2566"/>
    <w:rsid w:val="001A42C1"/>
    <w:rsid w:val="001A48A2"/>
    <w:rsid w:val="001A51F7"/>
    <w:rsid w:val="001A54ED"/>
    <w:rsid w:val="001A57BE"/>
    <w:rsid w:val="001B08FE"/>
    <w:rsid w:val="001B12A8"/>
    <w:rsid w:val="001B1817"/>
    <w:rsid w:val="001B1BB2"/>
    <w:rsid w:val="001B2670"/>
    <w:rsid w:val="001B2AFF"/>
    <w:rsid w:val="001B317A"/>
    <w:rsid w:val="001B4693"/>
    <w:rsid w:val="001B49B9"/>
    <w:rsid w:val="001B5411"/>
    <w:rsid w:val="001B6415"/>
    <w:rsid w:val="001C0532"/>
    <w:rsid w:val="001C0A79"/>
    <w:rsid w:val="001C0AED"/>
    <w:rsid w:val="001C2C79"/>
    <w:rsid w:val="001C38A1"/>
    <w:rsid w:val="001C42DB"/>
    <w:rsid w:val="001C5184"/>
    <w:rsid w:val="001D22BD"/>
    <w:rsid w:val="001D2A28"/>
    <w:rsid w:val="001D2BD3"/>
    <w:rsid w:val="001D3B39"/>
    <w:rsid w:val="001D3CF9"/>
    <w:rsid w:val="001D413D"/>
    <w:rsid w:val="001D62AD"/>
    <w:rsid w:val="001D67B7"/>
    <w:rsid w:val="001D67E1"/>
    <w:rsid w:val="001D6E79"/>
    <w:rsid w:val="001D7E08"/>
    <w:rsid w:val="001E2B77"/>
    <w:rsid w:val="001E3374"/>
    <w:rsid w:val="001E4079"/>
    <w:rsid w:val="001E5BFC"/>
    <w:rsid w:val="001E5DF4"/>
    <w:rsid w:val="001E6CA5"/>
    <w:rsid w:val="001E71F3"/>
    <w:rsid w:val="001E765D"/>
    <w:rsid w:val="001E7EE4"/>
    <w:rsid w:val="001E7F82"/>
    <w:rsid w:val="001F0CD8"/>
    <w:rsid w:val="001F1A8D"/>
    <w:rsid w:val="001F2533"/>
    <w:rsid w:val="001F360D"/>
    <w:rsid w:val="001F386C"/>
    <w:rsid w:val="001F63A6"/>
    <w:rsid w:val="001F715D"/>
    <w:rsid w:val="001F7981"/>
    <w:rsid w:val="00200349"/>
    <w:rsid w:val="002020E8"/>
    <w:rsid w:val="00202CB3"/>
    <w:rsid w:val="00205EC0"/>
    <w:rsid w:val="002078D7"/>
    <w:rsid w:val="00207A8C"/>
    <w:rsid w:val="00207AEC"/>
    <w:rsid w:val="0021003F"/>
    <w:rsid w:val="00210858"/>
    <w:rsid w:val="00211CA4"/>
    <w:rsid w:val="00212ACB"/>
    <w:rsid w:val="0021453A"/>
    <w:rsid w:val="00215759"/>
    <w:rsid w:val="00215A00"/>
    <w:rsid w:val="00216884"/>
    <w:rsid w:val="00217B58"/>
    <w:rsid w:val="00220CCE"/>
    <w:rsid w:val="002217F6"/>
    <w:rsid w:val="00222B2A"/>
    <w:rsid w:val="002237D7"/>
    <w:rsid w:val="00223E16"/>
    <w:rsid w:val="00224812"/>
    <w:rsid w:val="00224AA0"/>
    <w:rsid w:val="0022760E"/>
    <w:rsid w:val="00227747"/>
    <w:rsid w:val="002303E2"/>
    <w:rsid w:val="00233ACD"/>
    <w:rsid w:val="0023510B"/>
    <w:rsid w:val="002405CA"/>
    <w:rsid w:val="00241D2A"/>
    <w:rsid w:val="00241F3D"/>
    <w:rsid w:val="0024481D"/>
    <w:rsid w:val="0024559F"/>
    <w:rsid w:val="00246582"/>
    <w:rsid w:val="0024694C"/>
    <w:rsid w:val="00247305"/>
    <w:rsid w:val="00250056"/>
    <w:rsid w:val="002505EC"/>
    <w:rsid w:val="00252361"/>
    <w:rsid w:val="00253F76"/>
    <w:rsid w:val="00254C38"/>
    <w:rsid w:val="00256429"/>
    <w:rsid w:val="002577F5"/>
    <w:rsid w:val="00257C6F"/>
    <w:rsid w:val="002602EC"/>
    <w:rsid w:val="00262E2F"/>
    <w:rsid w:val="00264E2C"/>
    <w:rsid w:val="00266B74"/>
    <w:rsid w:val="00267A18"/>
    <w:rsid w:val="00271AD8"/>
    <w:rsid w:val="002723CA"/>
    <w:rsid w:val="00274B85"/>
    <w:rsid w:val="0027678A"/>
    <w:rsid w:val="00280234"/>
    <w:rsid w:val="00280302"/>
    <w:rsid w:val="00280578"/>
    <w:rsid w:val="002819CA"/>
    <w:rsid w:val="00282372"/>
    <w:rsid w:val="002847DC"/>
    <w:rsid w:val="00284DB7"/>
    <w:rsid w:val="002861BC"/>
    <w:rsid w:val="002862BF"/>
    <w:rsid w:val="00286657"/>
    <w:rsid w:val="00286857"/>
    <w:rsid w:val="00286EAA"/>
    <w:rsid w:val="00290EE0"/>
    <w:rsid w:val="00292D32"/>
    <w:rsid w:val="0029433A"/>
    <w:rsid w:val="00294EF0"/>
    <w:rsid w:val="0029562E"/>
    <w:rsid w:val="00295824"/>
    <w:rsid w:val="00297C97"/>
    <w:rsid w:val="002A0506"/>
    <w:rsid w:val="002A0BA1"/>
    <w:rsid w:val="002A0D56"/>
    <w:rsid w:val="002A103F"/>
    <w:rsid w:val="002A2A99"/>
    <w:rsid w:val="002A3E97"/>
    <w:rsid w:val="002A40B0"/>
    <w:rsid w:val="002A6C1C"/>
    <w:rsid w:val="002B17DB"/>
    <w:rsid w:val="002B31A6"/>
    <w:rsid w:val="002B3B89"/>
    <w:rsid w:val="002B66B2"/>
    <w:rsid w:val="002B6C0A"/>
    <w:rsid w:val="002B7419"/>
    <w:rsid w:val="002B7529"/>
    <w:rsid w:val="002B7A71"/>
    <w:rsid w:val="002C10C2"/>
    <w:rsid w:val="002C1917"/>
    <w:rsid w:val="002C1A73"/>
    <w:rsid w:val="002C1E01"/>
    <w:rsid w:val="002C1FD2"/>
    <w:rsid w:val="002C2390"/>
    <w:rsid w:val="002C2C58"/>
    <w:rsid w:val="002C2FEF"/>
    <w:rsid w:val="002C3412"/>
    <w:rsid w:val="002C4A94"/>
    <w:rsid w:val="002C4CAF"/>
    <w:rsid w:val="002C509C"/>
    <w:rsid w:val="002C5394"/>
    <w:rsid w:val="002C6568"/>
    <w:rsid w:val="002C79F6"/>
    <w:rsid w:val="002D0BD1"/>
    <w:rsid w:val="002D1439"/>
    <w:rsid w:val="002D1F27"/>
    <w:rsid w:val="002D2B17"/>
    <w:rsid w:val="002D637D"/>
    <w:rsid w:val="002D6B21"/>
    <w:rsid w:val="002D7252"/>
    <w:rsid w:val="002D72D9"/>
    <w:rsid w:val="002E03F6"/>
    <w:rsid w:val="002E0C6D"/>
    <w:rsid w:val="002E1359"/>
    <w:rsid w:val="002E4ACD"/>
    <w:rsid w:val="002E50B2"/>
    <w:rsid w:val="002E593F"/>
    <w:rsid w:val="002E5CDC"/>
    <w:rsid w:val="002E7D4F"/>
    <w:rsid w:val="002F0081"/>
    <w:rsid w:val="002F21DF"/>
    <w:rsid w:val="002F29B3"/>
    <w:rsid w:val="002F4562"/>
    <w:rsid w:val="002F457B"/>
    <w:rsid w:val="002F79AA"/>
    <w:rsid w:val="00300729"/>
    <w:rsid w:val="00302BBD"/>
    <w:rsid w:val="0030304D"/>
    <w:rsid w:val="00304683"/>
    <w:rsid w:val="00304837"/>
    <w:rsid w:val="00304F18"/>
    <w:rsid w:val="003055DA"/>
    <w:rsid w:val="003061A2"/>
    <w:rsid w:val="00307424"/>
    <w:rsid w:val="00307A34"/>
    <w:rsid w:val="00311844"/>
    <w:rsid w:val="00312F32"/>
    <w:rsid w:val="00313689"/>
    <w:rsid w:val="00315ACA"/>
    <w:rsid w:val="00316C2D"/>
    <w:rsid w:val="0031718D"/>
    <w:rsid w:val="00317EF6"/>
    <w:rsid w:val="00321323"/>
    <w:rsid w:val="003213A2"/>
    <w:rsid w:val="00323874"/>
    <w:rsid w:val="003257CC"/>
    <w:rsid w:val="00325BF9"/>
    <w:rsid w:val="003260B4"/>
    <w:rsid w:val="003262BB"/>
    <w:rsid w:val="0033369B"/>
    <w:rsid w:val="00334250"/>
    <w:rsid w:val="0033527A"/>
    <w:rsid w:val="00336C10"/>
    <w:rsid w:val="00342A66"/>
    <w:rsid w:val="00342BEF"/>
    <w:rsid w:val="0034308A"/>
    <w:rsid w:val="00343342"/>
    <w:rsid w:val="0034394E"/>
    <w:rsid w:val="00344287"/>
    <w:rsid w:val="003454B6"/>
    <w:rsid w:val="0034690B"/>
    <w:rsid w:val="00346959"/>
    <w:rsid w:val="00346CAA"/>
    <w:rsid w:val="00346F59"/>
    <w:rsid w:val="00347267"/>
    <w:rsid w:val="00347CD2"/>
    <w:rsid w:val="00347E7F"/>
    <w:rsid w:val="00350823"/>
    <w:rsid w:val="00350A44"/>
    <w:rsid w:val="00350C1F"/>
    <w:rsid w:val="003514FD"/>
    <w:rsid w:val="00352739"/>
    <w:rsid w:val="003532C3"/>
    <w:rsid w:val="00353374"/>
    <w:rsid w:val="0035362A"/>
    <w:rsid w:val="003537C3"/>
    <w:rsid w:val="003546D4"/>
    <w:rsid w:val="003547BE"/>
    <w:rsid w:val="00354E95"/>
    <w:rsid w:val="003558E8"/>
    <w:rsid w:val="003569A0"/>
    <w:rsid w:val="0035775F"/>
    <w:rsid w:val="00360944"/>
    <w:rsid w:val="00360D84"/>
    <w:rsid w:val="0036100C"/>
    <w:rsid w:val="00361899"/>
    <w:rsid w:val="00361DD0"/>
    <w:rsid w:val="00362064"/>
    <w:rsid w:val="00362527"/>
    <w:rsid w:val="00362C5B"/>
    <w:rsid w:val="00363813"/>
    <w:rsid w:val="00365065"/>
    <w:rsid w:val="003707F8"/>
    <w:rsid w:val="00370CF4"/>
    <w:rsid w:val="003717B3"/>
    <w:rsid w:val="00374B5C"/>
    <w:rsid w:val="00374F13"/>
    <w:rsid w:val="003755C8"/>
    <w:rsid w:val="00376750"/>
    <w:rsid w:val="0037710C"/>
    <w:rsid w:val="0037750F"/>
    <w:rsid w:val="00377567"/>
    <w:rsid w:val="00377835"/>
    <w:rsid w:val="003805AF"/>
    <w:rsid w:val="00380D57"/>
    <w:rsid w:val="00381787"/>
    <w:rsid w:val="00382D5A"/>
    <w:rsid w:val="00383CBC"/>
    <w:rsid w:val="0038408D"/>
    <w:rsid w:val="003854D4"/>
    <w:rsid w:val="0038691A"/>
    <w:rsid w:val="00386B24"/>
    <w:rsid w:val="003870E8"/>
    <w:rsid w:val="00387E3A"/>
    <w:rsid w:val="00387FB0"/>
    <w:rsid w:val="003904DA"/>
    <w:rsid w:val="003909A5"/>
    <w:rsid w:val="003909C6"/>
    <w:rsid w:val="00391344"/>
    <w:rsid w:val="00391520"/>
    <w:rsid w:val="00391613"/>
    <w:rsid w:val="003918B2"/>
    <w:rsid w:val="00392EBC"/>
    <w:rsid w:val="0039314E"/>
    <w:rsid w:val="00395A57"/>
    <w:rsid w:val="00396102"/>
    <w:rsid w:val="003A079A"/>
    <w:rsid w:val="003A2204"/>
    <w:rsid w:val="003A23C6"/>
    <w:rsid w:val="003A2A8A"/>
    <w:rsid w:val="003A4213"/>
    <w:rsid w:val="003A5C69"/>
    <w:rsid w:val="003A6678"/>
    <w:rsid w:val="003A66CB"/>
    <w:rsid w:val="003A6B8E"/>
    <w:rsid w:val="003B0777"/>
    <w:rsid w:val="003B13A5"/>
    <w:rsid w:val="003B3615"/>
    <w:rsid w:val="003B36DC"/>
    <w:rsid w:val="003B5A17"/>
    <w:rsid w:val="003B60D8"/>
    <w:rsid w:val="003B6C96"/>
    <w:rsid w:val="003B6F12"/>
    <w:rsid w:val="003B7C4C"/>
    <w:rsid w:val="003C0CA3"/>
    <w:rsid w:val="003C1197"/>
    <w:rsid w:val="003C1A20"/>
    <w:rsid w:val="003C1B68"/>
    <w:rsid w:val="003C3DA4"/>
    <w:rsid w:val="003C5F7A"/>
    <w:rsid w:val="003C64FE"/>
    <w:rsid w:val="003C6FFE"/>
    <w:rsid w:val="003C703B"/>
    <w:rsid w:val="003D0D0D"/>
    <w:rsid w:val="003D0E67"/>
    <w:rsid w:val="003D1982"/>
    <w:rsid w:val="003D202A"/>
    <w:rsid w:val="003D27B8"/>
    <w:rsid w:val="003D2CBD"/>
    <w:rsid w:val="003D2D91"/>
    <w:rsid w:val="003D3699"/>
    <w:rsid w:val="003D3D50"/>
    <w:rsid w:val="003D3F73"/>
    <w:rsid w:val="003D4329"/>
    <w:rsid w:val="003D4BB0"/>
    <w:rsid w:val="003D796A"/>
    <w:rsid w:val="003D7C1F"/>
    <w:rsid w:val="003E0794"/>
    <w:rsid w:val="003E0A12"/>
    <w:rsid w:val="003E3503"/>
    <w:rsid w:val="003E5288"/>
    <w:rsid w:val="003E5487"/>
    <w:rsid w:val="003E6C59"/>
    <w:rsid w:val="003E7020"/>
    <w:rsid w:val="003E77F9"/>
    <w:rsid w:val="003E7D30"/>
    <w:rsid w:val="003F3D6F"/>
    <w:rsid w:val="003F3FF6"/>
    <w:rsid w:val="003F5029"/>
    <w:rsid w:val="003F58AD"/>
    <w:rsid w:val="003F6120"/>
    <w:rsid w:val="003F6693"/>
    <w:rsid w:val="003F7098"/>
    <w:rsid w:val="003F751A"/>
    <w:rsid w:val="003F7C2D"/>
    <w:rsid w:val="0040126B"/>
    <w:rsid w:val="00403716"/>
    <w:rsid w:val="00403C88"/>
    <w:rsid w:val="00410EA8"/>
    <w:rsid w:val="00414281"/>
    <w:rsid w:val="00414C32"/>
    <w:rsid w:val="00415418"/>
    <w:rsid w:val="004164C2"/>
    <w:rsid w:val="00417B75"/>
    <w:rsid w:val="00420A1E"/>
    <w:rsid w:val="00423D1A"/>
    <w:rsid w:val="0042418D"/>
    <w:rsid w:val="00430CE4"/>
    <w:rsid w:val="00430E92"/>
    <w:rsid w:val="00431A28"/>
    <w:rsid w:val="00432CFD"/>
    <w:rsid w:val="0043471B"/>
    <w:rsid w:val="00436B26"/>
    <w:rsid w:val="004374D7"/>
    <w:rsid w:val="004379F9"/>
    <w:rsid w:val="00440995"/>
    <w:rsid w:val="00440E1F"/>
    <w:rsid w:val="0044235E"/>
    <w:rsid w:val="00442862"/>
    <w:rsid w:val="00442F90"/>
    <w:rsid w:val="00444643"/>
    <w:rsid w:val="00445107"/>
    <w:rsid w:val="00445687"/>
    <w:rsid w:val="00446800"/>
    <w:rsid w:val="00446933"/>
    <w:rsid w:val="00446CD4"/>
    <w:rsid w:val="00446D04"/>
    <w:rsid w:val="00450511"/>
    <w:rsid w:val="0045133F"/>
    <w:rsid w:val="0045157A"/>
    <w:rsid w:val="00452328"/>
    <w:rsid w:val="00452F1C"/>
    <w:rsid w:val="004534F0"/>
    <w:rsid w:val="00453A49"/>
    <w:rsid w:val="00455E1B"/>
    <w:rsid w:val="0046033C"/>
    <w:rsid w:val="00460A69"/>
    <w:rsid w:val="00461460"/>
    <w:rsid w:val="00462E42"/>
    <w:rsid w:val="00462EDB"/>
    <w:rsid w:val="00464A27"/>
    <w:rsid w:val="00465089"/>
    <w:rsid w:val="00465E20"/>
    <w:rsid w:val="00466D11"/>
    <w:rsid w:val="004674EB"/>
    <w:rsid w:val="00467D41"/>
    <w:rsid w:val="0047078D"/>
    <w:rsid w:val="0047240F"/>
    <w:rsid w:val="00472B72"/>
    <w:rsid w:val="00473175"/>
    <w:rsid w:val="00474516"/>
    <w:rsid w:val="004745A1"/>
    <w:rsid w:val="00474A81"/>
    <w:rsid w:val="004766EF"/>
    <w:rsid w:val="0047698C"/>
    <w:rsid w:val="00477A73"/>
    <w:rsid w:val="00480159"/>
    <w:rsid w:val="00480D8B"/>
    <w:rsid w:val="00481FFA"/>
    <w:rsid w:val="0048295F"/>
    <w:rsid w:val="00482D26"/>
    <w:rsid w:val="00483E42"/>
    <w:rsid w:val="004842D6"/>
    <w:rsid w:val="004853A6"/>
    <w:rsid w:val="00485613"/>
    <w:rsid w:val="004861CC"/>
    <w:rsid w:val="004872E2"/>
    <w:rsid w:val="00490163"/>
    <w:rsid w:val="00490608"/>
    <w:rsid w:val="00490A33"/>
    <w:rsid w:val="00490D70"/>
    <w:rsid w:val="00491BC4"/>
    <w:rsid w:val="0049261E"/>
    <w:rsid w:val="00492FA9"/>
    <w:rsid w:val="00493623"/>
    <w:rsid w:val="00493C89"/>
    <w:rsid w:val="00493D52"/>
    <w:rsid w:val="00497554"/>
    <w:rsid w:val="00497F22"/>
    <w:rsid w:val="004A09E6"/>
    <w:rsid w:val="004A1CBF"/>
    <w:rsid w:val="004A5E6F"/>
    <w:rsid w:val="004A6699"/>
    <w:rsid w:val="004A6B16"/>
    <w:rsid w:val="004A7260"/>
    <w:rsid w:val="004A7957"/>
    <w:rsid w:val="004B0C76"/>
    <w:rsid w:val="004B1B8A"/>
    <w:rsid w:val="004B39D5"/>
    <w:rsid w:val="004B3AD8"/>
    <w:rsid w:val="004B3BD3"/>
    <w:rsid w:val="004B48F6"/>
    <w:rsid w:val="004B4907"/>
    <w:rsid w:val="004B79F7"/>
    <w:rsid w:val="004C00C0"/>
    <w:rsid w:val="004C110A"/>
    <w:rsid w:val="004C11EF"/>
    <w:rsid w:val="004C28E1"/>
    <w:rsid w:val="004C3667"/>
    <w:rsid w:val="004C497A"/>
    <w:rsid w:val="004C4A8A"/>
    <w:rsid w:val="004C62C8"/>
    <w:rsid w:val="004C6BC1"/>
    <w:rsid w:val="004C7491"/>
    <w:rsid w:val="004C7717"/>
    <w:rsid w:val="004D0F77"/>
    <w:rsid w:val="004D23FA"/>
    <w:rsid w:val="004D26FF"/>
    <w:rsid w:val="004D2D9A"/>
    <w:rsid w:val="004D4398"/>
    <w:rsid w:val="004D439B"/>
    <w:rsid w:val="004D5FEA"/>
    <w:rsid w:val="004D6170"/>
    <w:rsid w:val="004D6548"/>
    <w:rsid w:val="004D697E"/>
    <w:rsid w:val="004E08D3"/>
    <w:rsid w:val="004E170D"/>
    <w:rsid w:val="004E1D25"/>
    <w:rsid w:val="004E348E"/>
    <w:rsid w:val="004E4C33"/>
    <w:rsid w:val="004E502D"/>
    <w:rsid w:val="004E5AE2"/>
    <w:rsid w:val="004E5DAD"/>
    <w:rsid w:val="004E5E0B"/>
    <w:rsid w:val="004F0908"/>
    <w:rsid w:val="004F28FD"/>
    <w:rsid w:val="004F30BD"/>
    <w:rsid w:val="004F30C6"/>
    <w:rsid w:val="004F38EE"/>
    <w:rsid w:val="004F5038"/>
    <w:rsid w:val="004F68C6"/>
    <w:rsid w:val="004F79B5"/>
    <w:rsid w:val="00500926"/>
    <w:rsid w:val="00501990"/>
    <w:rsid w:val="0050652D"/>
    <w:rsid w:val="00506AEC"/>
    <w:rsid w:val="00507CD4"/>
    <w:rsid w:val="00511AA8"/>
    <w:rsid w:val="00511C60"/>
    <w:rsid w:val="00512E21"/>
    <w:rsid w:val="00512F97"/>
    <w:rsid w:val="00513475"/>
    <w:rsid w:val="00515837"/>
    <w:rsid w:val="005162FD"/>
    <w:rsid w:val="00516492"/>
    <w:rsid w:val="005170D2"/>
    <w:rsid w:val="0052192F"/>
    <w:rsid w:val="005221CD"/>
    <w:rsid w:val="00523654"/>
    <w:rsid w:val="00524179"/>
    <w:rsid w:val="00524BC4"/>
    <w:rsid w:val="00525465"/>
    <w:rsid w:val="00526302"/>
    <w:rsid w:val="00527067"/>
    <w:rsid w:val="00527A31"/>
    <w:rsid w:val="00527B40"/>
    <w:rsid w:val="0053103B"/>
    <w:rsid w:val="005312EC"/>
    <w:rsid w:val="00531A1F"/>
    <w:rsid w:val="005321B4"/>
    <w:rsid w:val="0053435B"/>
    <w:rsid w:val="0053538D"/>
    <w:rsid w:val="00535C03"/>
    <w:rsid w:val="00535C63"/>
    <w:rsid w:val="00537466"/>
    <w:rsid w:val="00540083"/>
    <w:rsid w:val="00540A08"/>
    <w:rsid w:val="00540A25"/>
    <w:rsid w:val="005418CC"/>
    <w:rsid w:val="00542547"/>
    <w:rsid w:val="00542FAE"/>
    <w:rsid w:val="00543525"/>
    <w:rsid w:val="00544620"/>
    <w:rsid w:val="00544C34"/>
    <w:rsid w:val="00545EA0"/>
    <w:rsid w:val="005464CE"/>
    <w:rsid w:val="00546B12"/>
    <w:rsid w:val="005502C4"/>
    <w:rsid w:val="00553944"/>
    <w:rsid w:val="00553A67"/>
    <w:rsid w:val="00554274"/>
    <w:rsid w:val="00555520"/>
    <w:rsid w:val="00555FE5"/>
    <w:rsid w:val="00557020"/>
    <w:rsid w:val="005578ED"/>
    <w:rsid w:val="005606FF"/>
    <w:rsid w:val="0056105D"/>
    <w:rsid w:val="00561308"/>
    <w:rsid w:val="00561732"/>
    <w:rsid w:val="00561E31"/>
    <w:rsid w:val="0056212B"/>
    <w:rsid w:val="00562BEE"/>
    <w:rsid w:val="00563AD5"/>
    <w:rsid w:val="0056443B"/>
    <w:rsid w:val="00565266"/>
    <w:rsid w:val="00566039"/>
    <w:rsid w:val="00566A45"/>
    <w:rsid w:val="00567A49"/>
    <w:rsid w:val="00567A8B"/>
    <w:rsid w:val="005719DB"/>
    <w:rsid w:val="005734EC"/>
    <w:rsid w:val="0057377B"/>
    <w:rsid w:val="00573C37"/>
    <w:rsid w:val="0057592A"/>
    <w:rsid w:val="00575DE0"/>
    <w:rsid w:val="00577FB7"/>
    <w:rsid w:val="00580A9E"/>
    <w:rsid w:val="00580E3D"/>
    <w:rsid w:val="005821AE"/>
    <w:rsid w:val="00582FE7"/>
    <w:rsid w:val="00584E3C"/>
    <w:rsid w:val="005877EA"/>
    <w:rsid w:val="005929F5"/>
    <w:rsid w:val="00592F80"/>
    <w:rsid w:val="00593AA4"/>
    <w:rsid w:val="005953D3"/>
    <w:rsid w:val="00596C06"/>
    <w:rsid w:val="00597F48"/>
    <w:rsid w:val="005A3219"/>
    <w:rsid w:val="005A3F39"/>
    <w:rsid w:val="005A431A"/>
    <w:rsid w:val="005A5299"/>
    <w:rsid w:val="005A5715"/>
    <w:rsid w:val="005A5963"/>
    <w:rsid w:val="005B1EDC"/>
    <w:rsid w:val="005B3222"/>
    <w:rsid w:val="005B379E"/>
    <w:rsid w:val="005B3B60"/>
    <w:rsid w:val="005B51FD"/>
    <w:rsid w:val="005B5E0A"/>
    <w:rsid w:val="005B79D4"/>
    <w:rsid w:val="005C116D"/>
    <w:rsid w:val="005C14E0"/>
    <w:rsid w:val="005C2E55"/>
    <w:rsid w:val="005C3A70"/>
    <w:rsid w:val="005C3FFF"/>
    <w:rsid w:val="005C58DB"/>
    <w:rsid w:val="005C59D1"/>
    <w:rsid w:val="005C5F4D"/>
    <w:rsid w:val="005D02DD"/>
    <w:rsid w:val="005D087E"/>
    <w:rsid w:val="005D11DC"/>
    <w:rsid w:val="005D3247"/>
    <w:rsid w:val="005D5B98"/>
    <w:rsid w:val="005D7F44"/>
    <w:rsid w:val="005E1B61"/>
    <w:rsid w:val="005E1C2B"/>
    <w:rsid w:val="005E5150"/>
    <w:rsid w:val="005E55AD"/>
    <w:rsid w:val="005E5966"/>
    <w:rsid w:val="005E6900"/>
    <w:rsid w:val="005E73D0"/>
    <w:rsid w:val="005F0E83"/>
    <w:rsid w:val="005F2530"/>
    <w:rsid w:val="005F2DCC"/>
    <w:rsid w:val="005F3C47"/>
    <w:rsid w:val="005F4671"/>
    <w:rsid w:val="005F4920"/>
    <w:rsid w:val="005F50B9"/>
    <w:rsid w:val="005F5690"/>
    <w:rsid w:val="005F5756"/>
    <w:rsid w:val="005F58F9"/>
    <w:rsid w:val="005F5EEC"/>
    <w:rsid w:val="005F5FBA"/>
    <w:rsid w:val="005F7EDA"/>
    <w:rsid w:val="00601F2B"/>
    <w:rsid w:val="006038B1"/>
    <w:rsid w:val="00603EB8"/>
    <w:rsid w:val="0060401E"/>
    <w:rsid w:val="0060584D"/>
    <w:rsid w:val="00605940"/>
    <w:rsid w:val="00607E27"/>
    <w:rsid w:val="0061338C"/>
    <w:rsid w:val="006135C1"/>
    <w:rsid w:val="006135CE"/>
    <w:rsid w:val="00613C03"/>
    <w:rsid w:val="00617538"/>
    <w:rsid w:val="00620D15"/>
    <w:rsid w:val="0062118F"/>
    <w:rsid w:val="00621687"/>
    <w:rsid w:val="00621E69"/>
    <w:rsid w:val="00622812"/>
    <w:rsid w:val="00622B1A"/>
    <w:rsid w:val="00623CB3"/>
    <w:rsid w:val="006241AB"/>
    <w:rsid w:val="00624DBB"/>
    <w:rsid w:val="00625481"/>
    <w:rsid w:val="00630473"/>
    <w:rsid w:val="006305FF"/>
    <w:rsid w:val="00630BDD"/>
    <w:rsid w:val="006311DD"/>
    <w:rsid w:val="006315DA"/>
    <w:rsid w:val="00631875"/>
    <w:rsid w:val="006354F3"/>
    <w:rsid w:val="00635D67"/>
    <w:rsid w:val="006361BD"/>
    <w:rsid w:val="00640BEC"/>
    <w:rsid w:val="00641148"/>
    <w:rsid w:val="0064118D"/>
    <w:rsid w:val="006412CC"/>
    <w:rsid w:val="00641F73"/>
    <w:rsid w:val="00642EC3"/>
    <w:rsid w:val="00644D6A"/>
    <w:rsid w:val="00645DB5"/>
    <w:rsid w:val="006461B3"/>
    <w:rsid w:val="00646873"/>
    <w:rsid w:val="006471FB"/>
    <w:rsid w:val="0064790A"/>
    <w:rsid w:val="00650A07"/>
    <w:rsid w:val="00650E0F"/>
    <w:rsid w:val="006512B6"/>
    <w:rsid w:val="006530A7"/>
    <w:rsid w:val="00655008"/>
    <w:rsid w:val="006553A0"/>
    <w:rsid w:val="00656327"/>
    <w:rsid w:val="00656D3E"/>
    <w:rsid w:val="00656DDB"/>
    <w:rsid w:val="00657A89"/>
    <w:rsid w:val="00660231"/>
    <w:rsid w:val="006605BB"/>
    <w:rsid w:val="00662600"/>
    <w:rsid w:val="00662B79"/>
    <w:rsid w:val="00663441"/>
    <w:rsid w:val="006634E9"/>
    <w:rsid w:val="006639D1"/>
    <w:rsid w:val="006643F8"/>
    <w:rsid w:val="006650B9"/>
    <w:rsid w:val="00665763"/>
    <w:rsid w:val="0066702E"/>
    <w:rsid w:val="006677BE"/>
    <w:rsid w:val="006721F0"/>
    <w:rsid w:val="006724E0"/>
    <w:rsid w:val="00673A82"/>
    <w:rsid w:val="00673F01"/>
    <w:rsid w:val="00674E27"/>
    <w:rsid w:val="006753D8"/>
    <w:rsid w:val="006759F5"/>
    <w:rsid w:val="00675AAA"/>
    <w:rsid w:val="00676F52"/>
    <w:rsid w:val="00677B7B"/>
    <w:rsid w:val="00677C32"/>
    <w:rsid w:val="00677C47"/>
    <w:rsid w:val="0068084A"/>
    <w:rsid w:val="00680F5C"/>
    <w:rsid w:val="00680F83"/>
    <w:rsid w:val="0068179E"/>
    <w:rsid w:val="00682220"/>
    <w:rsid w:val="00683FC2"/>
    <w:rsid w:val="006860B4"/>
    <w:rsid w:val="00687A95"/>
    <w:rsid w:val="00690094"/>
    <w:rsid w:val="00690755"/>
    <w:rsid w:val="00691ACC"/>
    <w:rsid w:val="00691B9D"/>
    <w:rsid w:val="00692B2D"/>
    <w:rsid w:val="00693365"/>
    <w:rsid w:val="006934C9"/>
    <w:rsid w:val="00695C80"/>
    <w:rsid w:val="00695D9B"/>
    <w:rsid w:val="00695FD4"/>
    <w:rsid w:val="00696E15"/>
    <w:rsid w:val="00697168"/>
    <w:rsid w:val="00697960"/>
    <w:rsid w:val="00697E1C"/>
    <w:rsid w:val="006A001F"/>
    <w:rsid w:val="006A0FA5"/>
    <w:rsid w:val="006A14D2"/>
    <w:rsid w:val="006A1AEE"/>
    <w:rsid w:val="006A2303"/>
    <w:rsid w:val="006A472C"/>
    <w:rsid w:val="006A745D"/>
    <w:rsid w:val="006A74FD"/>
    <w:rsid w:val="006A7510"/>
    <w:rsid w:val="006A7858"/>
    <w:rsid w:val="006A7F72"/>
    <w:rsid w:val="006B158E"/>
    <w:rsid w:val="006B3717"/>
    <w:rsid w:val="006B3814"/>
    <w:rsid w:val="006B4C4D"/>
    <w:rsid w:val="006B7E73"/>
    <w:rsid w:val="006C03F2"/>
    <w:rsid w:val="006C049C"/>
    <w:rsid w:val="006C052F"/>
    <w:rsid w:val="006C08CF"/>
    <w:rsid w:val="006C1895"/>
    <w:rsid w:val="006C239D"/>
    <w:rsid w:val="006C330F"/>
    <w:rsid w:val="006C48E0"/>
    <w:rsid w:val="006C4A37"/>
    <w:rsid w:val="006C625D"/>
    <w:rsid w:val="006C6367"/>
    <w:rsid w:val="006C70AD"/>
    <w:rsid w:val="006D40EA"/>
    <w:rsid w:val="006D6D3C"/>
    <w:rsid w:val="006D6F77"/>
    <w:rsid w:val="006D7668"/>
    <w:rsid w:val="006D7CE1"/>
    <w:rsid w:val="006E2BD0"/>
    <w:rsid w:val="006E3C7D"/>
    <w:rsid w:val="006E452E"/>
    <w:rsid w:val="006E45B6"/>
    <w:rsid w:val="006E6793"/>
    <w:rsid w:val="006E6A57"/>
    <w:rsid w:val="006E6D60"/>
    <w:rsid w:val="006E7BB4"/>
    <w:rsid w:val="006E7C3C"/>
    <w:rsid w:val="006E7DC1"/>
    <w:rsid w:val="006F06F9"/>
    <w:rsid w:val="006F0EDB"/>
    <w:rsid w:val="006F1AE6"/>
    <w:rsid w:val="006F26A3"/>
    <w:rsid w:val="006F2AD9"/>
    <w:rsid w:val="006F33B7"/>
    <w:rsid w:val="006F3696"/>
    <w:rsid w:val="006F422E"/>
    <w:rsid w:val="006F605A"/>
    <w:rsid w:val="006F6C90"/>
    <w:rsid w:val="006F7974"/>
    <w:rsid w:val="00701764"/>
    <w:rsid w:val="00702671"/>
    <w:rsid w:val="0070333F"/>
    <w:rsid w:val="0070448D"/>
    <w:rsid w:val="00704AA6"/>
    <w:rsid w:val="0070668A"/>
    <w:rsid w:val="007067A8"/>
    <w:rsid w:val="00707E3A"/>
    <w:rsid w:val="0071111F"/>
    <w:rsid w:val="007129CE"/>
    <w:rsid w:val="00712D38"/>
    <w:rsid w:val="00713939"/>
    <w:rsid w:val="00713FFE"/>
    <w:rsid w:val="00716FDE"/>
    <w:rsid w:val="00717074"/>
    <w:rsid w:val="0071775B"/>
    <w:rsid w:val="00717FD4"/>
    <w:rsid w:val="00720946"/>
    <w:rsid w:val="0072109E"/>
    <w:rsid w:val="0072116F"/>
    <w:rsid w:val="007218FC"/>
    <w:rsid w:val="00721994"/>
    <w:rsid w:val="007224AE"/>
    <w:rsid w:val="007248BF"/>
    <w:rsid w:val="00724B77"/>
    <w:rsid w:val="00725191"/>
    <w:rsid w:val="0072644E"/>
    <w:rsid w:val="00726E80"/>
    <w:rsid w:val="00731F29"/>
    <w:rsid w:val="0073309D"/>
    <w:rsid w:val="00733575"/>
    <w:rsid w:val="00734509"/>
    <w:rsid w:val="0073652A"/>
    <w:rsid w:val="00736DCB"/>
    <w:rsid w:val="00742004"/>
    <w:rsid w:val="00742192"/>
    <w:rsid w:val="007421E9"/>
    <w:rsid w:val="0074373D"/>
    <w:rsid w:val="007440E2"/>
    <w:rsid w:val="007444F7"/>
    <w:rsid w:val="00744FB6"/>
    <w:rsid w:val="00745950"/>
    <w:rsid w:val="00746A81"/>
    <w:rsid w:val="00750F08"/>
    <w:rsid w:val="0075357C"/>
    <w:rsid w:val="00753C28"/>
    <w:rsid w:val="00754122"/>
    <w:rsid w:val="0075644D"/>
    <w:rsid w:val="00757791"/>
    <w:rsid w:val="0076180E"/>
    <w:rsid w:val="007626D5"/>
    <w:rsid w:val="007629B5"/>
    <w:rsid w:val="00762EB0"/>
    <w:rsid w:val="00763ACF"/>
    <w:rsid w:val="00764B0F"/>
    <w:rsid w:val="007664E8"/>
    <w:rsid w:val="00767118"/>
    <w:rsid w:val="007671C1"/>
    <w:rsid w:val="0077017E"/>
    <w:rsid w:val="00770BC3"/>
    <w:rsid w:val="00770C85"/>
    <w:rsid w:val="00770F7E"/>
    <w:rsid w:val="00770FDA"/>
    <w:rsid w:val="00771D84"/>
    <w:rsid w:val="00772BE0"/>
    <w:rsid w:val="0077308B"/>
    <w:rsid w:val="00773C3A"/>
    <w:rsid w:val="007744F8"/>
    <w:rsid w:val="007746A4"/>
    <w:rsid w:val="0077600F"/>
    <w:rsid w:val="00780D5B"/>
    <w:rsid w:val="00780D8B"/>
    <w:rsid w:val="0078111E"/>
    <w:rsid w:val="00781729"/>
    <w:rsid w:val="00781ACA"/>
    <w:rsid w:val="00781FC7"/>
    <w:rsid w:val="007836A2"/>
    <w:rsid w:val="007854A6"/>
    <w:rsid w:val="0078604E"/>
    <w:rsid w:val="00786380"/>
    <w:rsid w:val="007865FD"/>
    <w:rsid w:val="00786944"/>
    <w:rsid w:val="00787011"/>
    <w:rsid w:val="00787365"/>
    <w:rsid w:val="00791CF0"/>
    <w:rsid w:val="00792164"/>
    <w:rsid w:val="007922C6"/>
    <w:rsid w:val="00792A4E"/>
    <w:rsid w:val="00793D79"/>
    <w:rsid w:val="007942F4"/>
    <w:rsid w:val="007951EF"/>
    <w:rsid w:val="0079567C"/>
    <w:rsid w:val="00795928"/>
    <w:rsid w:val="0079674A"/>
    <w:rsid w:val="00797126"/>
    <w:rsid w:val="007A01C1"/>
    <w:rsid w:val="007A32E7"/>
    <w:rsid w:val="007A34A1"/>
    <w:rsid w:val="007A445B"/>
    <w:rsid w:val="007A5283"/>
    <w:rsid w:val="007A59A8"/>
    <w:rsid w:val="007A6000"/>
    <w:rsid w:val="007A60B3"/>
    <w:rsid w:val="007A6A76"/>
    <w:rsid w:val="007A7701"/>
    <w:rsid w:val="007A7AB6"/>
    <w:rsid w:val="007B01A2"/>
    <w:rsid w:val="007B0A63"/>
    <w:rsid w:val="007B1DC1"/>
    <w:rsid w:val="007B3AC9"/>
    <w:rsid w:val="007B5637"/>
    <w:rsid w:val="007B5D02"/>
    <w:rsid w:val="007B7F9E"/>
    <w:rsid w:val="007C06E9"/>
    <w:rsid w:val="007C18CC"/>
    <w:rsid w:val="007C237E"/>
    <w:rsid w:val="007C29AE"/>
    <w:rsid w:val="007C2D5F"/>
    <w:rsid w:val="007C36FF"/>
    <w:rsid w:val="007C3934"/>
    <w:rsid w:val="007C43AA"/>
    <w:rsid w:val="007C68B7"/>
    <w:rsid w:val="007C787A"/>
    <w:rsid w:val="007D0339"/>
    <w:rsid w:val="007D06C1"/>
    <w:rsid w:val="007D1639"/>
    <w:rsid w:val="007D2293"/>
    <w:rsid w:val="007D2C6B"/>
    <w:rsid w:val="007D39D0"/>
    <w:rsid w:val="007D3D11"/>
    <w:rsid w:val="007D44B9"/>
    <w:rsid w:val="007D6E12"/>
    <w:rsid w:val="007E092A"/>
    <w:rsid w:val="007E15B5"/>
    <w:rsid w:val="007E38FA"/>
    <w:rsid w:val="007E3D19"/>
    <w:rsid w:val="007E51B8"/>
    <w:rsid w:val="007E5671"/>
    <w:rsid w:val="007E5D17"/>
    <w:rsid w:val="007E78D0"/>
    <w:rsid w:val="007F3232"/>
    <w:rsid w:val="007F33F9"/>
    <w:rsid w:val="007F36D4"/>
    <w:rsid w:val="007F391A"/>
    <w:rsid w:val="007F4117"/>
    <w:rsid w:val="007F44E5"/>
    <w:rsid w:val="007F48EE"/>
    <w:rsid w:val="007F4AAA"/>
    <w:rsid w:val="007F4AFE"/>
    <w:rsid w:val="007F59D0"/>
    <w:rsid w:val="007F6243"/>
    <w:rsid w:val="007F681A"/>
    <w:rsid w:val="007F6BC2"/>
    <w:rsid w:val="007F70B8"/>
    <w:rsid w:val="007F7DF4"/>
    <w:rsid w:val="00801B49"/>
    <w:rsid w:val="00802421"/>
    <w:rsid w:val="00802A08"/>
    <w:rsid w:val="00802EA5"/>
    <w:rsid w:val="00803188"/>
    <w:rsid w:val="008063F0"/>
    <w:rsid w:val="008073B1"/>
    <w:rsid w:val="00810511"/>
    <w:rsid w:val="00810E39"/>
    <w:rsid w:val="00811C9B"/>
    <w:rsid w:val="0081256E"/>
    <w:rsid w:val="00815904"/>
    <w:rsid w:val="00815974"/>
    <w:rsid w:val="00821AEB"/>
    <w:rsid w:val="008222B3"/>
    <w:rsid w:val="00824D0C"/>
    <w:rsid w:val="0082729F"/>
    <w:rsid w:val="00827E8B"/>
    <w:rsid w:val="008306E1"/>
    <w:rsid w:val="00832746"/>
    <w:rsid w:val="00834C82"/>
    <w:rsid w:val="00835824"/>
    <w:rsid w:val="00836C1F"/>
    <w:rsid w:val="00837616"/>
    <w:rsid w:val="0083764E"/>
    <w:rsid w:val="008419D6"/>
    <w:rsid w:val="00841F53"/>
    <w:rsid w:val="008426CD"/>
    <w:rsid w:val="008441E8"/>
    <w:rsid w:val="008460CE"/>
    <w:rsid w:val="00847FAF"/>
    <w:rsid w:val="00850058"/>
    <w:rsid w:val="00850919"/>
    <w:rsid w:val="00851C9C"/>
    <w:rsid w:val="00851C9D"/>
    <w:rsid w:val="00851EBA"/>
    <w:rsid w:val="00853903"/>
    <w:rsid w:val="00853B3E"/>
    <w:rsid w:val="008545C5"/>
    <w:rsid w:val="008551A6"/>
    <w:rsid w:val="00855DE6"/>
    <w:rsid w:val="00855F5E"/>
    <w:rsid w:val="008566FC"/>
    <w:rsid w:val="00857703"/>
    <w:rsid w:val="00857924"/>
    <w:rsid w:val="008610AC"/>
    <w:rsid w:val="00862F49"/>
    <w:rsid w:val="00864828"/>
    <w:rsid w:val="00864A7B"/>
    <w:rsid w:val="00865D46"/>
    <w:rsid w:val="00867B2F"/>
    <w:rsid w:val="00873248"/>
    <w:rsid w:val="00873901"/>
    <w:rsid w:val="0087406E"/>
    <w:rsid w:val="0087464F"/>
    <w:rsid w:val="008746C9"/>
    <w:rsid w:val="008755A7"/>
    <w:rsid w:val="0087653D"/>
    <w:rsid w:val="00880F26"/>
    <w:rsid w:val="00881A20"/>
    <w:rsid w:val="00881B2D"/>
    <w:rsid w:val="00882005"/>
    <w:rsid w:val="00882A54"/>
    <w:rsid w:val="00884B6A"/>
    <w:rsid w:val="00885003"/>
    <w:rsid w:val="00885300"/>
    <w:rsid w:val="00887B04"/>
    <w:rsid w:val="00891A67"/>
    <w:rsid w:val="008935A2"/>
    <w:rsid w:val="00893ECE"/>
    <w:rsid w:val="00894098"/>
    <w:rsid w:val="00894952"/>
    <w:rsid w:val="00895345"/>
    <w:rsid w:val="008968E3"/>
    <w:rsid w:val="00896AB7"/>
    <w:rsid w:val="00896D40"/>
    <w:rsid w:val="00897B56"/>
    <w:rsid w:val="008A02DF"/>
    <w:rsid w:val="008A15F4"/>
    <w:rsid w:val="008A464A"/>
    <w:rsid w:val="008A5170"/>
    <w:rsid w:val="008A5744"/>
    <w:rsid w:val="008A6CF3"/>
    <w:rsid w:val="008A79D5"/>
    <w:rsid w:val="008A7C13"/>
    <w:rsid w:val="008B0B00"/>
    <w:rsid w:val="008B0BAE"/>
    <w:rsid w:val="008B1188"/>
    <w:rsid w:val="008B135D"/>
    <w:rsid w:val="008C1A26"/>
    <w:rsid w:val="008C32DF"/>
    <w:rsid w:val="008C3956"/>
    <w:rsid w:val="008C468A"/>
    <w:rsid w:val="008C4737"/>
    <w:rsid w:val="008C613D"/>
    <w:rsid w:val="008C63D3"/>
    <w:rsid w:val="008C7B91"/>
    <w:rsid w:val="008D2611"/>
    <w:rsid w:val="008D31F1"/>
    <w:rsid w:val="008D37D1"/>
    <w:rsid w:val="008D56B0"/>
    <w:rsid w:val="008D6709"/>
    <w:rsid w:val="008D672E"/>
    <w:rsid w:val="008D6899"/>
    <w:rsid w:val="008D6B5F"/>
    <w:rsid w:val="008D7BE0"/>
    <w:rsid w:val="008E0F38"/>
    <w:rsid w:val="008E1163"/>
    <w:rsid w:val="008E11D1"/>
    <w:rsid w:val="008E2801"/>
    <w:rsid w:val="008E34B9"/>
    <w:rsid w:val="008E4538"/>
    <w:rsid w:val="008E6999"/>
    <w:rsid w:val="008E6B13"/>
    <w:rsid w:val="008E7107"/>
    <w:rsid w:val="008F0669"/>
    <w:rsid w:val="008F0FCF"/>
    <w:rsid w:val="008F18C3"/>
    <w:rsid w:val="008F3CC2"/>
    <w:rsid w:val="008F4204"/>
    <w:rsid w:val="008F52A7"/>
    <w:rsid w:val="008F5B90"/>
    <w:rsid w:val="008F65FA"/>
    <w:rsid w:val="008F7DE8"/>
    <w:rsid w:val="00900839"/>
    <w:rsid w:val="009024DC"/>
    <w:rsid w:val="009029E7"/>
    <w:rsid w:val="00903F0C"/>
    <w:rsid w:val="0090402D"/>
    <w:rsid w:val="009049E8"/>
    <w:rsid w:val="00905161"/>
    <w:rsid w:val="00905B7B"/>
    <w:rsid w:val="00906191"/>
    <w:rsid w:val="009065F9"/>
    <w:rsid w:val="00906F1C"/>
    <w:rsid w:val="0090720A"/>
    <w:rsid w:val="0090747B"/>
    <w:rsid w:val="0091020A"/>
    <w:rsid w:val="0091039A"/>
    <w:rsid w:val="009106F1"/>
    <w:rsid w:val="009117BF"/>
    <w:rsid w:val="009141CC"/>
    <w:rsid w:val="00914308"/>
    <w:rsid w:val="00915F27"/>
    <w:rsid w:val="00916F95"/>
    <w:rsid w:val="0091700D"/>
    <w:rsid w:val="009179F7"/>
    <w:rsid w:val="009206FA"/>
    <w:rsid w:val="00921A5C"/>
    <w:rsid w:val="009234EA"/>
    <w:rsid w:val="00923553"/>
    <w:rsid w:val="009244E9"/>
    <w:rsid w:val="00924F24"/>
    <w:rsid w:val="00925DD9"/>
    <w:rsid w:val="00927154"/>
    <w:rsid w:val="0092735D"/>
    <w:rsid w:val="00927581"/>
    <w:rsid w:val="00930768"/>
    <w:rsid w:val="00930D7D"/>
    <w:rsid w:val="00931618"/>
    <w:rsid w:val="009322FC"/>
    <w:rsid w:val="00932469"/>
    <w:rsid w:val="0093301B"/>
    <w:rsid w:val="009346B8"/>
    <w:rsid w:val="0093518F"/>
    <w:rsid w:val="0094298A"/>
    <w:rsid w:val="00942D78"/>
    <w:rsid w:val="0094319E"/>
    <w:rsid w:val="009431A8"/>
    <w:rsid w:val="00943D97"/>
    <w:rsid w:val="00944479"/>
    <w:rsid w:val="009447C6"/>
    <w:rsid w:val="00945990"/>
    <w:rsid w:val="00945DDE"/>
    <w:rsid w:val="009465EF"/>
    <w:rsid w:val="00946784"/>
    <w:rsid w:val="0095009F"/>
    <w:rsid w:val="0095099D"/>
    <w:rsid w:val="0095127E"/>
    <w:rsid w:val="00951599"/>
    <w:rsid w:val="00951782"/>
    <w:rsid w:val="0095255A"/>
    <w:rsid w:val="00953291"/>
    <w:rsid w:val="0095435A"/>
    <w:rsid w:val="00954CCD"/>
    <w:rsid w:val="00955075"/>
    <w:rsid w:val="00957F2C"/>
    <w:rsid w:val="00960ACC"/>
    <w:rsid w:val="00960FC2"/>
    <w:rsid w:val="00962AED"/>
    <w:rsid w:val="009649D6"/>
    <w:rsid w:val="009674E8"/>
    <w:rsid w:val="00967B32"/>
    <w:rsid w:val="0097061D"/>
    <w:rsid w:val="0097062D"/>
    <w:rsid w:val="009709C0"/>
    <w:rsid w:val="0097114B"/>
    <w:rsid w:val="00971E89"/>
    <w:rsid w:val="00972603"/>
    <w:rsid w:val="00972C4A"/>
    <w:rsid w:val="0097405C"/>
    <w:rsid w:val="0097477E"/>
    <w:rsid w:val="009749C5"/>
    <w:rsid w:val="0097587D"/>
    <w:rsid w:val="00976CAB"/>
    <w:rsid w:val="00976F6D"/>
    <w:rsid w:val="009772EF"/>
    <w:rsid w:val="009802DF"/>
    <w:rsid w:val="00982294"/>
    <w:rsid w:val="0098447D"/>
    <w:rsid w:val="00984D80"/>
    <w:rsid w:val="009871BD"/>
    <w:rsid w:val="00987511"/>
    <w:rsid w:val="009878E1"/>
    <w:rsid w:val="00990274"/>
    <w:rsid w:val="009907C2"/>
    <w:rsid w:val="0099150F"/>
    <w:rsid w:val="0099188A"/>
    <w:rsid w:val="00991EC1"/>
    <w:rsid w:val="00993460"/>
    <w:rsid w:val="00993AA8"/>
    <w:rsid w:val="00993E80"/>
    <w:rsid w:val="0099563A"/>
    <w:rsid w:val="00995C9B"/>
    <w:rsid w:val="0099683E"/>
    <w:rsid w:val="009A45F2"/>
    <w:rsid w:val="009A5089"/>
    <w:rsid w:val="009B09A7"/>
    <w:rsid w:val="009B10A9"/>
    <w:rsid w:val="009B1F10"/>
    <w:rsid w:val="009B2004"/>
    <w:rsid w:val="009B2A58"/>
    <w:rsid w:val="009B4572"/>
    <w:rsid w:val="009B5A7C"/>
    <w:rsid w:val="009B5A94"/>
    <w:rsid w:val="009B6A9A"/>
    <w:rsid w:val="009B6AA6"/>
    <w:rsid w:val="009B7DD6"/>
    <w:rsid w:val="009C0EE3"/>
    <w:rsid w:val="009C2518"/>
    <w:rsid w:val="009C2B0D"/>
    <w:rsid w:val="009C2FD3"/>
    <w:rsid w:val="009C6ABC"/>
    <w:rsid w:val="009C72F7"/>
    <w:rsid w:val="009D345C"/>
    <w:rsid w:val="009D5E72"/>
    <w:rsid w:val="009D73B3"/>
    <w:rsid w:val="009D762D"/>
    <w:rsid w:val="009E1929"/>
    <w:rsid w:val="009E1DA5"/>
    <w:rsid w:val="009E39FC"/>
    <w:rsid w:val="009E3C29"/>
    <w:rsid w:val="009E3D9A"/>
    <w:rsid w:val="009E416B"/>
    <w:rsid w:val="009E4F63"/>
    <w:rsid w:val="009E5B1A"/>
    <w:rsid w:val="009E5F83"/>
    <w:rsid w:val="009E5F88"/>
    <w:rsid w:val="009E67ED"/>
    <w:rsid w:val="009E6BDF"/>
    <w:rsid w:val="009E6ECB"/>
    <w:rsid w:val="009E7A70"/>
    <w:rsid w:val="009F001F"/>
    <w:rsid w:val="009F12C9"/>
    <w:rsid w:val="009F1308"/>
    <w:rsid w:val="009F263D"/>
    <w:rsid w:val="009F3AC4"/>
    <w:rsid w:val="009F40E2"/>
    <w:rsid w:val="009F447E"/>
    <w:rsid w:val="009F44C0"/>
    <w:rsid w:val="009F4C94"/>
    <w:rsid w:val="009F74CD"/>
    <w:rsid w:val="009F7998"/>
    <w:rsid w:val="00A0098E"/>
    <w:rsid w:val="00A03820"/>
    <w:rsid w:val="00A03D4B"/>
    <w:rsid w:val="00A04327"/>
    <w:rsid w:val="00A065E0"/>
    <w:rsid w:val="00A0762F"/>
    <w:rsid w:val="00A101D2"/>
    <w:rsid w:val="00A1046B"/>
    <w:rsid w:val="00A1123A"/>
    <w:rsid w:val="00A11C5F"/>
    <w:rsid w:val="00A12E37"/>
    <w:rsid w:val="00A146D2"/>
    <w:rsid w:val="00A147B7"/>
    <w:rsid w:val="00A155A0"/>
    <w:rsid w:val="00A16BFA"/>
    <w:rsid w:val="00A17BF8"/>
    <w:rsid w:val="00A17F46"/>
    <w:rsid w:val="00A20569"/>
    <w:rsid w:val="00A20832"/>
    <w:rsid w:val="00A2103C"/>
    <w:rsid w:val="00A21D34"/>
    <w:rsid w:val="00A22442"/>
    <w:rsid w:val="00A22549"/>
    <w:rsid w:val="00A226AE"/>
    <w:rsid w:val="00A23DAC"/>
    <w:rsid w:val="00A26106"/>
    <w:rsid w:val="00A26452"/>
    <w:rsid w:val="00A26C45"/>
    <w:rsid w:val="00A2771B"/>
    <w:rsid w:val="00A2778E"/>
    <w:rsid w:val="00A27F52"/>
    <w:rsid w:val="00A30521"/>
    <w:rsid w:val="00A31645"/>
    <w:rsid w:val="00A31F76"/>
    <w:rsid w:val="00A3408A"/>
    <w:rsid w:val="00A356E0"/>
    <w:rsid w:val="00A365F8"/>
    <w:rsid w:val="00A40238"/>
    <w:rsid w:val="00A40C27"/>
    <w:rsid w:val="00A42803"/>
    <w:rsid w:val="00A43B23"/>
    <w:rsid w:val="00A442B5"/>
    <w:rsid w:val="00A45AE0"/>
    <w:rsid w:val="00A45F97"/>
    <w:rsid w:val="00A463B4"/>
    <w:rsid w:val="00A46501"/>
    <w:rsid w:val="00A474B5"/>
    <w:rsid w:val="00A50382"/>
    <w:rsid w:val="00A506D5"/>
    <w:rsid w:val="00A50EC2"/>
    <w:rsid w:val="00A50F4B"/>
    <w:rsid w:val="00A51DD4"/>
    <w:rsid w:val="00A52240"/>
    <w:rsid w:val="00A533F7"/>
    <w:rsid w:val="00A5395C"/>
    <w:rsid w:val="00A54885"/>
    <w:rsid w:val="00A54944"/>
    <w:rsid w:val="00A54C34"/>
    <w:rsid w:val="00A55365"/>
    <w:rsid w:val="00A561FD"/>
    <w:rsid w:val="00A5676E"/>
    <w:rsid w:val="00A60C5C"/>
    <w:rsid w:val="00A60FE3"/>
    <w:rsid w:val="00A61D94"/>
    <w:rsid w:val="00A62893"/>
    <w:rsid w:val="00A6386D"/>
    <w:rsid w:val="00A658F8"/>
    <w:rsid w:val="00A6647C"/>
    <w:rsid w:val="00A670A8"/>
    <w:rsid w:val="00A70098"/>
    <w:rsid w:val="00A71454"/>
    <w:rsid w:val="00A7179F"/>
    <w:rsid w:val="00A721B8"/>
    <w:rsid w:val="00A7271E"/>
    <w:rsid w:val="00A73D33"/>
    <w:rsid w:val="00A764AE"/>
    <w:rsid w:val="00A77162"/>
    <w:rsid w:val="00A77949"/>
    <w:rsid w:val="00A77AD9"/>
    <w:rsid w:val="00A81064"/>
    <w:rsid w:val="00A81826"/>
    <w:rsid w:val="00A81B10"/>
    <w:rsid w:val="00A81C46"/>
    <w:rsid w:val="00A82817"/>
    <w:rsid w:val="00A83575"/>
    <w:rsid w:val="00A8388A"/>
    <w:rsid w:val="00A83BA1"/>
    <w:rsid w:val="00A858D3"/>
    <w:rsid w:val="00A902C3"/>
    <w:rsid w:val="00A90D80"/>
    <w:rsid w:val="00A919B8"/>
    <w:rsid w:val="00A91BF9"/>
    <w:rsid w:val="00A91E1F"/>
    <w:rsid w:val="00A925F5"/>
    <w:rsid w:val="00A97541"/>
    <w:rsid w:val="00A97602"/>
    <w:rsid w:val="00AA03B9"/>
    <w:rsid w:val="00AA050C"/>
    <w:rsid w:val="00AA0C1F"/>
    <w:rsid w:val="00AA0FAD"/>
    <w:rsid w:val="00AA12EF"/>
    <w:rsid w:val="00AA1A50"/>
    <w:rsid w:val="00AA1E4C"/>
    <w:rsid w:val="00AA2E7D"/>
    <w:rsid w:val="00AA31A3"/>
    <w:rsid w:val="00AA337E"/>
    <w:rsid w:val="00AA37B4"/>
    <w:rsid w:val="00AA3AFA"/>
    <w:rsid w:val="00AA4457"/>
    <w:rsid w:val="00AA494C"/>
    <w:rsid w:val="00AB202E"/>
    <w:rsid w:val="00AB2B75"/>
    <w:rsid w:val="00AB2BDE"/>
    <w:rsid w:val="00AB3D3B"/>
    <w:rsid w:val="00AB3DC5"/>
    <w:rsid w:val="00AB4109"/>
    <w:rsid w:val="00AB4FF4"/>
    <w:rsid w:val="00AB53E1"/>
    <w:rsid w:val="00AB603C"/>
    <w:rsid w:val="00AB6E12"/>
    <w:rsid w:val="00AC0025"/>
    <w:rsid w:val="00AC09BB"/>
    <w:rsid w:val="00AC1ACE"/>
    <w:rsid w:val="00AC4E4F"/>
    <w:rsid w:val="00AC57B1"/>
    <w:rsid w:val="00AC5DE7"/>
    <w:rsid w:val="00AD032B"/>
    <w:rsid w:val="00AD32EE"/>
    <w:rsid w:val="00AD41D8"/>
    <w:rsid w:val="00AD430F"/>
    <w:rsid w:val="00AD57CD"/>
    <w:rsid w:val="00AD5BF8"/>
    <w:rsid w:val="00AD67AD"/>
    <w:rsid w:val="00AD68A2"/>
    <w:rsid w:val="00AD6B2A"/>
    <w:rsid w:val="00AE180F"/>
    <w:rsid w:val="00AE19EA"/>
    <w:rsid w:val="00AE30E2"/>
    <w:rsid w:val="00AE3C29"/>
    <w:rsid w:val="00AE5384"/>
    <w:rsid w:val="00AE5C2B"/>
    <w:rsid w:val="00AF054B"/>
    <w:rsid w:val="00AF28CC"/>
    <w:rsid w:val="00AF3BC8"/>
    <w:rsid w:val="00AF5E80"/>
    <w:rsid w:val="00AF62F2"/>
    <w:rsid w:val="00B00651"/>
    <w:rsid w:val="00B01754"/>
    <w:rsid w:val="00B022AA"/>
    <w:rsid w:val="00B0230D"/>
    <w:rsid w:val="00B04BC8"/>
    <w:rsid w:val="00B05328"/>
    <w:rsid w:val="00B072FC"/>
    <w:rsid w:val="00B07321"/>
    <w:rsid w:val="00B07B50"/>
    <w:rsid w:val="00B10447"/>
    <w:rsid w:val="00B124AF"/>
    <w:rsid w:val="00B12EA7"/>
    <w:rsid w:val="00B13582"/>
    <w:rsid w:val="00B13B13"/>
    <w:rsid w:val="00B15ACB"/>
    <w:rsid w:val="00B15C62"/>
    <w:rsid w:val="00B16B10"/>
    <w:rsid w:val="00B16BAF"/>
    <w:rsid w:val="00B17B7A"/>
    <w:rsid w:val="00B202B5"/>
    <w:rsid w:val="00B209AE"/>
    <w:rsid w:val="00B20E4A"/>
    <w:rsid w:val="00B21662"/>
    <w:rsid w:val="00B21ECA"/>
    <w:rsid w:val="00B232ED"/>
    <w:rsid w:val="00B2369D"/>
    <w:rsid w:val="00B2381C"/>
    <w:rsid w:val="00B250F5"/>
    <w:rsid w:val="00B25239"/>
    <w:rsid w:val="00B25752"/>
    <w:rsid w:val="00B25D38"/>
    <w:rsid w:val="00B26249"/>
    <w:rsid w:val="00B26B93"/>
    <w:rsid w:val="00B27C6E"/>
    <w:rsid w:val="00B30BE9"/>
    <w:rsid w:val="00B3104D"/>
    <w:rsid w:val="00B31435"/>
    <w:rsid w:val="00B32041"/>
    <w:rsid w:val="00B3274A"/>
    <w:rsid w:val="00B33A50"/>
    <w:rsid w:val="00B33BDC"/>
    <w:rsid w:val="00B34ECB"/>
    <w:rsid w:val="00B37667"/>
    <w:rsid w:val="00B40A6D"/>
    <w:rsid w:val="00B41897"/>
    <w:rsid w:val="00B42469"/>
    <w:rsid w:val="00B42AF8"/>
    <w:rsid w:val="00B43133"/>
    <w:rsid w:val="00B43830"/>
    <w:rsid w:val="00B43BD9"/>
    <w:rsid w:val="00B44643"/>
    <w:rsid w:val="00B45946"/>
    <w:rsid w:val="00B45F9A"/>
    <w:rsid w:val="00B46881"/>
    <w:rsid w:val="00B471FA"/>
    <w:rsid w:val="00B50387"/>
    <w:rsid w:val="00B5190A"/>
    <w:rsid w:val="00B5250E"/>
    <w:rsid w:val="00B53233"/>
    <w:rsid w:val="00B5561D"/>
    <w:rsid w:val="00B5598A"/>
    <w:rsid w:val="00B55B71"/>
    <w:rsid w:val="00B5653A"/>
    <w:rsid w:val="00B56D49"/>
    <w:rsid w:val="00B572D3"/>
    <w:rsid w:val="00B575FA"/>
    <w:rsid w:val="00B60568"/>
    <w:rsid w:val="00B609E6"/>
    <w:rsid w:val="00B60DF7"/>
    <w:rsid w:val="00B61346"/>
    <w:rsid w:val="00B618D2"/>
    <w:rsid w:val="00B62523"/>
    <w:rsid w:val="00B6325D"/>
    <w:rsid w:val="00B634D8"/>
    <w:rsid w:val="00B648F2"/>
    <w:rsid w:val="00B65DEB"/>
    <w:rsid w:val="00B666CF"/>
    <w:rsid w:val="00B714FD"/>
    <w:rsid w:val="00B715D1"/>
    <w:rsid w:val="00B72D5A"/>
    <w:rsid w:val="00B7466B"/>
    <w:rsid w:val="00B753CA"/>
    <w:rsid w:val="00B82573"/>
    <w:rsid w:val="00B8264A"/>
    <w:rsid w:val="00B82B63"/>
    <w:rsid w:val="00B83708"/>
    <w:rsid w:val="00B84811"/>
    <w:rsid w:val="00B84BA4"/>
    <w:rsid w:val="00B85039"/>
    <w:rsid w:val="00B8572B"/>
    <w:rsid w:val="00B85E7B"/>
    <w:rsid w:val="00B8704F"/>
    <w:rsid w:val="00B87117"/>
    <w:rsid w:val="00B87E1D"/>
    <w:rsid w:val="00B90B24"/>
    <w:rsid w:val="00B90E52"/>
    <w:rsid w:val="00B9190A"/>
    <w:rsid w:val="00B91A07"/>
    <w:rsid w:val="00B923A7"/>
    <w:rsid w:val="00B92E91"/>
    <w:rsid w:val="00B93D87"/>
    <w:rsid w:val="00B943FC"/>
    <w:rsid w:val="00B94EC2"/>
    <w:rsid w:val="00B95DFC"/>
    <w:rsid w:val="00B96259"/>
    <w:rsid w:val="00B96B4D"/>
    <w:rsid w:val="00B97963"/>
    <w:rsid w:val="00BA3BB5"/>
    <w:rsid w:val="00BA3DB8"/>
    <w:rsid w:val="00BA4F00"/>
    <w:rsid w:val="00BA797D"/>
    <w:rsid w:val="00BA7AB9"/>
    <w:rsid w:val="00BA7C4A"/>
    <w:rsid w:val="00BB0670"/>
    <w:rsid w:val="00BB0B19"/>
    <w:rsid w:val="00BB1A92"/>
    <w:rsid w:val="00BB1B67"/>
    <w:rsid w:val="00BB1FB8"/>
    <w:rsid w:val="00BB23FB"/>
    <w:rsid w:val="00BB3DAC"/>
    <w:rsid w:val="00BB465A"/>
    <w:rsid w:val="00BB618D"/>
    <w:rsid w:val="00BB7590"/>
    <w:rsid w:val="00BC015B"/>
    <w:rsid w:val="00BC1824"/>
    <w:rsid w:val="00BC278E"/>
    <w:rsid w:val="00BC3B94"/>
    <w:rsid w:val="00BC3BE8"/>
    <w:rsid w:val="00BC5595"/>
    <w:rsid w:val="00BC6D90"/>
    <w:rsid w:val="00BD00E3"/>
    <w:rsid w:val="00BD082D"/>
    <w:rsid w:val="00BD0DDF"/>
    <w:rsid w:val="00BD0EEC"/>
    <w:rsid w:val="00BD1A5F"/>
    <w:rsid w:val="00BD2037"/>
    <w:rsid w:val="00BD29E5"/>
    <w:rsid w:val="00BD29EA"/>
    <w:rsid w:val="00BD47DE"/>
    <w:rsid w:val="00BD488A"/>
    <w:rsid w:val="00BD48F9"/>
    <w:rsid w:val="00BD5A79"/>
    <w:rsid w:val="00BD62F9"/>
    <w:rsid w:val="00BD6A37"/>
    <w:rsid w:val="00BD6CD8"/>
    <w:rsid w:val="00BD7CBB"/>
    <w:rsid w:val="00BE0C40"/>
    <w:rsid w:val="00BE1C07"/>
    <w:rsid w:val="00BF086F"/>
    <w:rsid w:val="00BF0D98"/>
    <w:rsid w:val="00BF1611"/>
    <w:rsid w:val="00BF26E5"/>
    <w:rsid w:val="00BF293E"/>
    <w:rsid w:val="00BF2F87"/>
    <w:rsid w:val="00BF309D"/>
    <w:rsid w:val="00BF357D"/>
    <w:rsid w:val="00BF483B"/>
    <w:rsid w:val="00BF48EC"/>
    <w:rsid w:val="00BF545E"/>
    <w:rsid w:val="00BF70DC"/>
    <w:rsid w:val="00BF765C"/>
    <w:rsid w:val="00BF7C27"/>
    <w:rsid w:val="00C03519"/>
    <w:rsid w:val="00C04B83"/>
    <w:rsid w:val="00C052A9"/>
    <w:rsid w:val="00C055B8"/>
    <w:rsid w:val="00C063FE"/>
    <w:rsid w:val="00C06B1C"/>
    <w:rsid w:val="00C07117"/>
    <w:rsid w:val="00C10C1D"/>
    <w:rsid w:val="00C10EFF"/>
    <w:rsid w:val="00C122C7"/>
    <w:rsid w:val="00C13128"/>
    <w:rsid w:val="00C131C4"/>
    <w:rsid w:val="00C138D2"/>
    <w:rsid w:val="00C1465F"/>
    <w:rsid w:val="00C14D73"/>
    <w:rsid w:val="00C157BA"/>
    <w:rsid w:val="00C17DCB"/>
    <w:rsid w:val="00C21C68"/>
    <w:rsid w:val="00C225BA"/>
    <w:rsid w:val="00C22E37"/>
    <w:rsid w:val="00C254FC"/>
    <w:rsid w:val="00C25B19"/>
    <w:rsid w:val="00C26E5D"/>
    <w:rsid w:val="00C278E7"/>
    <w:rsid w:val="00C30688"/>
    <w:rsid w:val="00C31370"/>
    <w:rsid w:val="00C31A5A"/>
    <w:rsid w:val="00C326B3"/>
    <w:rsid w:val="00C3346E"/>
    <w:rsid w:val="00C33C9B"/>
    <w:rsid w:val="00C34501"/>
    <w:rsid w:val="00C3465D"/>
    <w:rsid w:val="00C34DC1"/>
    <w:rsid w:val="00C3505F"/>
    <w:rsid w:val="00C401AA"/>
    <w:rsid w:val="00C40DCC"/>
    <w:rsid w:val="00C414C5"/>
    <w:rsid w:val="00C41DD5"/>
    <w:rsid w:val="00C42270"/>
    <w:rsid w:val="00C42859"/>
    <w:rsid w:val="00C42AE5"/>
    <w:rsid w:val="00C440AC"/>
    <w:rsid w:val="00C44403"/>
    <w:rsid w:val="00C4483D"/>
    <w:rsid w:val="00C4551D"/>
    <w:rsid w:val="00C45845"/>
    <w:rsid w:val="00C45E7D"/>
    <w:rsid w:val="00C461DB"/>
    <w:rsid w:val="00C46602"/>
    <w:rsid w:val="00C47C5A"/>
    <w:rsid w:val="00C50080"/>
    <w:rsid w:val="00C50C57"/>
    <w:rsid w:val="00C531C6"/>
    <w:rsid w:val="00C53B57"/>
    <w:rsid w:val="00C542FB"/>
    <w:rsid w:val="00C562F2"/>
    <w:rsid w:val="00C57617"/>
    <w:rsid w:val="00C57958"/>
    <w:rsid w:val="00C63838"/>
    <w:rsid w:val="00C651FF"/>
    <w:rsid w:val="00C65603"/>
    <w:rsid w:val="00C65677"/>
    <w:rsid w:val="00C66009"/>
    <w:rsid w:val="00C6692D"/>
    <w:rsid w:val="00C66F7A"/>
    <w:rsid w:val="00C71EFC"/>
    <w:rsid w:val="00C7214F"/>
    <w:rsid w:val="00C748E6"/>
    <w:rsid w:val="00C74D54"/>
    <w:rsid w:val="00C752A3"/>
    <w:rsid w:val="00C764A1"/>
    <w:rsid w:val="00C76801"/>
    <w:rsid w:val="00C77772"/>
    <w:rsid w:val="00C77DDB"/>
    <w:rsid w:val="00C80A8D"/>
    <w:rsid w:val="00C81256"/>
    <w:rsid w:val="00C8258A"/>
    <w:rsid w:val="00C82CC7"/>
    <w:rsid w:val="00C83177"/>
    <w:rsid w:val="00C8442A"/>
    <w:rsid w:val="00C8543D"/>
    <w:rsid w:val="00C86786"/>
    <w:rsid w:val="00C906B0"/>
    <w:rsid w:val="00C91863"/>
    <w:rsid w:val="00C91994"/>
    <w:rsid w:val="00C93A0A"/>
    <w:rsid w:val="00C93DFB"/>
    <w:rsid w:val="00C9425F"/>
    <w:rsid w:val="00C955CF"/>
    <w:rsid w:val="00C9653E"/>
    <w:rsid w:val="00C96714"/>
    <w:rsid w:val="00C973DF"/>
    <w:rsid w:val="00CA0054"/>
    <w:rsid w:val="00CA0E18"/>
    <w:rsid w:val="00CA230F"/>
    <w:rsid w:val="00CA2AEB"/>
    <w:rsid w:val="00CA72DD"/>
    <w:rsid w:val="00CB0782"/>
    <w:rsid w:val="00CB14D3"/>
    <w:rsid w:val="00CB357B"/>
    <w:rsid w:val="00CB3721"/>
    <w:rsid w:val="00CB434D"/>
    <w:rsid w:val="00CB4751"/>
    <w:rsid w:val="00CB5461"/>
    <w:rsid w:val="00CB5A14"/>
    <w:rsid w:val="00CB5E2A"/>
    <w:rsid w:val="00CB5F72"/>
    <w:rsid w:val="00CB633F"/>
    <w:rsid w:val="00CB7C3E"/>
    <w:rsid w:val="00CC0019"/>
    <w:rsid w:val="00CC0BDB"/>
    <w:rsid w:val="00CC0DBF"/>
    <w:rsid w:val="00CC0F51"/>
    <w:rsid w:val="00CC1193"/>
    <w:rsid w:val="00CC1304"/>
    <w:rsid w:val="00CC13EE"/>
    <w:rsid w:val="00CC509A"/>
    <w:rsid w:val="00CD0770"/>
    <w:rsid w:val="00CD07BC"/>
    <w:rsid w:val="00CD0CE6"/>
    <w:rsid w:val="00CD1C94"/>
    <w:rsid w:val="00CD2569"/>
    <w:rsid w:val="00CD2C1D"/>
    <w:rsid w:val="00CD3B3F"/>
    <w:rsid w:val="00CD405A"/>
    <w:rsid w:val="00CD7839"/>
    <w:rsid w:val="00CD7ADE"/>
    <w:rsid w:val="00CE07DF"/>
    <w:rsid w:val="00CE20ED"/>
    <w:rsid w:val="00CE2B6A"/>
    <w:rsid w:val="00CE587A"/>
    <w:rsid w:val="00CE700B"/>
    <w:rsid w:val="00CE77AD"/>
    <w:rsid w:val="00CE77D6"/>
    <w:rsid w:val="00CE786D"/>
    <w:rsid w:val="00CE7D6C"/>
    <w:rsid w:val="00CF08B7"/>
    <w:rsid w:val="00CF40B3"/>
    <w:rsid w:val="00CF4246"/>
    <w:rsid w:val="00CF4689"/>
    <w:rsid w:val="00CF4CC2"/>
    <w:rsid w:val="00CF4FA9"/>
    <w:rsid w:val="00CF50A4"/>
    <w:rsid w:val="00CF50B9"/>
    <w:rsid w:val="00CF6B3E"/>
    <w:rsid w:val="00CF7379"/>
    <w:rsid w:val="00CF77D9"/>
    <w:rsid w:val="00D018A9"/>
    <w:rsid w:val="00D01AAE"/>
    <w:rsid w:val="00D02FB1"/>
    <w:rsid w:val="00D030A3"/>
    <w:rsid w:val="00D03434"/>
    <w:rsid w:val="00D03FAE"/>
    <w:rsid w:val="00D04DE7"/>
    <w:rsid w:val="00D0568D"/>
    <w:rsid w:val="00D05878"/>
    <w:rsid w:val="00D06262"/>
    <w:rsid w:val="00D068D1"/>
    <w:rsid w:val="00D06A7A"/>
    <w:rsid w:val="00D06C10"/>
    <w:rsid w:val="00D06F56"/>
    <w:rsid w:val="00D120E6"/>
    <w:rsid w:val="00D13739"/>
    <w:rsid w:val="00D13BCA"/>
    <w:rsid w:val="00D13E6D"/>
    <w:rsid w:val="00D14571"/>
    <w:rsid w:val="00D1593A"/>
    <w:rsid w:val="00D15F0B"/>
    <w:rsid w:val="00D16CB0"/>
    <w:rsid w:val="00D17ADB"/>
    <w:rsid w:val="00D201FE"/>
    <w:rsid w:val="00D20E2A"/>
    <w:rsid w:val="00D239B5"/>
    <w:rsid w:val="00D23D80"/>
    <w:rsid w:val="00D24CD3"/>
    <w:rsid w:val="00D266DE"/>
    <w:rsid w:val="00D26777"/>
    <w:rsid w:val="00D27343"/>
    <w:rsid w:val="00D27389"/>
    <w:rsid w:val="00D30295"/>
    <w:rsid w:val="00D322CB"/>
    <w:rsid w:val="00D32344"/>
    <w:rsid w:val="00D323B5"/>
    <w:rsid w:val="00D3417B"/>
    <w:rsid w:val="00D34242"/>
    <w:rsid w:val="00D34D0B"/>
    <w:rsid w:val="00D34D3D"/>
    <w:rsid w:val="00D357B4"/>
    <w:rsid w:val="00D35AAB"/>
    <w:rsid w:val="00D360D6"/>
    <w:rsid w:val="00D37440"/>
    <w:rsid w:val="00D42790"/>
    <w:rsid w:val="00D42B4B"/>
    <w:rsid w:val="00D4429D"/>
    <w:rsid w:val="00D451FC"/>
    <w:rsid w:val="00D45266"/>
    <w:rsid w:val="00D4752D"/>
    <w:rsid w:val="00D516B1"/>
    <w:rsid w:val="00D526EC"/>
    <w:rsid w:val="00D52DBA"/>
    <w:rsid w:val="00D52E4F"/>
    <w:rsid w:val="00D53301"/>
    <w:rsid w:val="00D53D3D"/>
    <w:rsid w:val="00D54EC9"/>
    <w:rsid w:val="00D56479"/>
    <w:rsid w:val="00D56B30"/>
    <w:rsid w:val="00D57EB9"/>
    <w:rsid w:val="00D60445"/>
    <w:rsid w:val="00D60848"/>
    <w:rsid w:val="00D6142E"/>
    <w:rsid w:val="00D62932"/>
    <w:rsid w:val="00D635A8"/>
    <w:rsid w:val="00D65AF7"/>
    <w:rsid w:val="00D65F5E"/>
    <w:rsid w:val="00D665D6"/>
    <w:rsid w:val="00D668D0"/>
    <w:rsid w:val="00D70424"/>
    <w:rsid w:val="00D711C1"/>
    <w:rsid w:val="00D7178E"/>
    <w:rsid w:val="00D719C8"/>
    <w:rsid w:val="00D72494"/>
    <w:rsid w:val="00D734D5"/>
    <w:rsid w:val="00D760CF"/>
    <w:rsid w:val="00D764E7"/>
    <w:rsid w:val="00D76BA0"/>
    <w:rsid w:val="00D77522"/>
    <w:rsid w:val="00D80327"/>
    <w:rsid w:val="00D807A8"/>
    <w:rsid w:val="00D80EAA"/>
    <w:rsid w:val="00D821D9"/>
    <w:rsid w:val="00D843C4"/>
    <w:rsid w:val="00D85392"/>
    <w:rsid w:val="00D8704A"/>
    <w:rsid w:val="00D87B59"/>
    <w:rsid w:val="00D87BB6"/>
    <w:rsid w:val="00D90D2D"/>
    <w:rsid w:val="00D91A37"/>
    <w:rsid w:val="00D9276A"/>
    <w:rsid w:val="00D928FC"/>
    <w:rsid w:val="00D93071"/>
    <w:rsid w:val="00D9493D"/>
    <w:rsid w:val="00D962B4"/>
    <w:rsid w:val="00D97AD4"/>
    <w:rsid w:val="00DA096D"/>
    <w:rsid w:val="00DA0CFA"/>
    <w:rsid w:val="00DA18A7"/>
    <w:rsid w:val="00DA1F41"/>
    <w:rsid w:val="00DA2C88"/>
    <w:rsid w:val="00DA2DAA"/>
    <w:rsid w:val="00DA2F62"/>
    <w:rsid w:val="00DA30CB"/>
    <w:rsid w:val="00DA4440"/>
    <w:rsid w:val="00DA4EE5"/>
    <w:rsid w:val="00DA6139"/>
    <w:rsid w:val="00DA7D90"/>
    <w:rsid w:val="00DB0733"/>
    <w:rsid w:val="00DB089C"/>
    <w:rsid w:val="00DB1151"/>
    <w:rsid w:val="00DB1333"/>
    <w:rsid w:val="00DB2CCA"/>
    <w:rsid w:val="00DB34F5"/>
    <w:rsid w:val="00DB39BA"/>
    <w:rsid w:val="00DB4133"/>
    <w:rsid w:val="00DB4321"/>
    <w:rsid w:val="00DB5660"/>
    <w:rsid w:val="00DB63ED"/>
    <w:rsid w:val="00DB65AC"/>
    <w:rsid w:val="00DB7B7D"/>
    <w:rsid w:val="00DC046C"/>
    <w:rsid w:val="00DC1439"/>
    <w:rsid w:val="00DC331F"/>
    <w:rsid w:val="00DC3741"/>
    <w:rsid w:val="00DC3B2F"/>
    <w:rsid w:val="00DC4EDC"/>
    <w:rsid w:val="00DC7578"/>
    <w:rsid w:val="00DC7A2B"/>
    <w:rsid w:val="00DD0786"/>
    <w:rsid w:val="00DD0AF4"/>
    <w:rsid w:val="00DD0D71"/>
    <w:rsid w:val="00DD1865"/>
    <w:rsid w:val="00DD38CE"/>
    <w:rsid w:val="00DD3D00"/>
    <w:rsid w:val="00DD5DC5"/>
    <w:rsid w:val="00DD6591"/>
    <w:rsid w:val="00DE2ABA"/>
    <w:rsid w:val="00DE3764"/>
    <w:rsid w:val="00DE3A7B"/>
    <w:rsid w:val="00DE4304"/>
    <w:rsid w:val="00DE5204"/>
    <w:rsid w:val="00DE6293"/>
    <w:rsid w:val="00DF0F42"/>
    <w:rsid w:val="00DF13A2"/>
    <w:rsid w:val="00DF1E2D"/>
    <w:rsid w:val="00DF5009"/>
    <w:rsid w:val="00DF682A"/>
    <w:rsid w:val="00DF6908"/>
    <w:rsid w:val="00DF6EE2"/>
    <w:rsid w:val="00DF70A1"/>
    <w:rsid w:val="00DF74DD"/>
    <w:rsid w:val="00E002B1"/>
    <w:rsid w:val="00E00B2E"/>
    <w:rsid w:val="00E00F2F"/>
    <w:rsid w:val="00E01DFE"/>
    <w:rsid w:val="00E020FB"/>
    <w:rsid w:val="00E02261"/>
    <w:rsid w:val="00E02347"/>
    <w:rsid w:val="00E02AE0"/>
    <w:rsid w:val="00E02FEA"/>
    <w:rsid w:val="00E03737"/>
    <w:rsid w:val="00E03FED"/>
    <w:rsid w:val="00E05993"/>
    <w:rsid w:val="00E063AC"/>
    <w:rsid w:val="00E0707C"/>
    <w:rsid w:val="00E10A3E"/>
    <w:rsid w:val="00E116B7"/>
    <w:rsid w:val="00E11AC8"/>
    <w:rsid w:val="00E11D8C"/>
    <w:rsid w:val="00E12229"/>
    <w:rsid w:val="00E131B1"/>
    <w:rsid w:val="00E146B0"/>
    <w:rsid w:val="00E14C55"/>
    <w:rsid w:val="00E1553E"/>
    <w:rsid w:val="00E158F9"/>
    <w:rsid w:val="00E15A4E"/>
    <w:rsid w:val="00E15BD4"/>
    <w:rsid w:val="00E17166"/>
    <w:rsid w:val="00E17503"/>
    <w:rsid w:val="00E216E7"/>
    <w:rsid w:val="00E2176F"/>
    <w:rsid w:val="00E21EE0"/>
    <w:rsid w:val="00E2605E"/>
    <w:rsid w:val="00E26F6E"/>
    <w:rsid w:val="00E30011"/>
    <w:rsid w:val="00E30139"/>
    <w:rsid w:val="00E30FD0"/>
    <w:rsid w:val="00E313E2"/>
    <w:rsid w:val="00E32FCF"/>
    <w:rsid w:val="00E37E17"/>
    <w:rsid w:val="00E407E9"/>
    <w:rsid w:val="00E4083F"/>
    <w:rsid w:val="00E41128"/>
    <w:rsid w:val="00E42476"/>
    <w:rsid w:val="00E44200"/>
    <w:rsid w:val="00E442E2"/>
    <w:rsid w:val="00E45CD9"/>
    <w:rsid w:val="00E5198C"/>
    <w:rsid w:val="00E55F18"/>
    <w:rsid w:val="00E56094"/>
    <w:rsid w:val="00E61244"/>
    <w:rsid w:val="00E61601"/>
    <w:rsid w:val="00E61DA0"/>
    <w:rsid w:val="00E632A6"/>
    <w:rsid w:val="00E643E1"/>
    <w:rsid w:val="00E66F55"/>
    <w:rsid w:val="00E677BF"/>
    <w:rsid w:val="00E700E8"/>
    <w:rsid w:val="00E70E79"/>
    <w:rsid w:val="00E715B7"/>
    <w:rsid w:val="00E71FCA"/>
    <w:rsid w:val="00E72807"/>
    <w:rsid w:val="00E7313F"/>
    <w:rsid w:val="00E731C7"/>
    <w:rsid w:val="00E7581C"/>
    <w:rsid w:val="00E75EF4"/>
    <w:rsid w:val="00E76BA7"/>
    <w:rsid w:val="00E807A1"/>
    <w:rsid w:val="00E81D5C"/>
    <w:rsid w:val="00E827A7"/>
    <w:rsid w:val="00E82846"/>
    <w:rsid w:val="00E838BE"/>
    <w:rsid w:val="00E83AF8"/>
    <w:rsid w:val="00E83C3D"/>
    <w:rsid w:val="00E85ED2"/>
    <w:rsid w:val="00E86D18"/>
    <w:rsid w:val="00E872ED"/>
    <w:rsid w:val="00E903E0"/>
    <w:rsid w:val="00E92859"/>
    <w:rsid w:val="00E932DA"/>
    <w:rsid w:val="00E938B9"/>
    <w:rsid w:val="00E94121"/>
    <w:rsid w:val="00E95240"/>
    <w:rsid w:val="00E9658D"/>
    <w:rsid w:val="00E97B87"/>
    <w:rsid w:val="00E97EF3"/>
    <w:rsid w:val="00EA1366"/>
    <w:rsid w:val="00EA1E2F"/>
    <w:rsid w:val="00EA20BE"/>
    <w:rsid w:val="00EA3C9E"/>
    <w:rsid w:val="00EA7056"/>
    <w:rsid w:val="00EB00FC"/>
    <w:rsid w:val="00EB08EE"/>
    <w:rsid w:val="00EB1869"/>
    <w:rsid w:val="00EB241E"/>
    <w:rsid w:val="00EB35E5"/>
    <w:rsid w:val="00EB410F"/>
    <w:rsid w:val="00EB458C"/>
    <w:rsid w:val="00EB4A16"/>
    <w:rsid w:val="00EB540B"/>
    <w:rsid w:val="00EB5CA4"/>
    <w:rsid w:val="00EB6132"/>
    <w:rsid w:val="00EC04AA"/>
    <w:rsid w:val="00EC086D"/>
    <w:rsid w:val="00EC166F"/>
    <w:rsid w:val="00EC16E3"/>
    <w:rsid w:val="00EC1E34"/>
    <w:rsid w:val="00EC3221"/>
    <w:rsid w:val="00EC3406"/>
    <w:rsid w:val="00EC46EE"/>
    <w:rsid w:val="00EC5239"/>
    <w:rsid w:val="00EC66FC"/>
    <w:rsid w:val="00EC679C"/>
    <w:rsid w:val="00EC7297"/>
    <w:rsid w:val="00ED00F3"/>
    <w:rsid w:val="00ED08F8"/>
    <w:rsid w:val="00ED0A08"/>
    <w:rsid w:val="00ED1B20"/>
    <w:rsid w:val="00ED2559"/>
    <w:rsid w:val="00ED2740"/>
    <w:rsid w:val="00ED29FA"/>
    <w:rsid w:val="00ED2D63"/>
    <w:rsid w:val="00ED3684"/>
    <w:rsid w:val="00ED511E"/>
    <w:rsid w:val="00ED6CA5"/>
    <w:rsid w:val="00ED71DE"/>
    <w:rsid w:val="00EE0269"/>
    <w:rsid w:val="00EE105A"/>
    <w:rsid w:val="00EE7189"/>
    <w:rsid w:val="00EE7EFE"/>
    <w:rsid w:val="00EE7F7C"/>
    <w:rsid w:val="00EF16CC"/>
    <w:rsid w:val="00EF202D"/>
    <w:rsid w:val="00EF2E30"/>
    <w:rsid w:val="00EF2EF2"/>
    <w:rsid w:val="00EF377A"/>
    <w:rsid w:val="00EF377B"/>
    <w:rsid w:val="00EF3FFD"/>
    <w:rsid w:val="00EF4005"/>
    <w:rsid w:val="00EF458E"/>
    <w:rsid w:val="00EF50D8"/>
    <w:rsid w:val="00EF55C7"/>
    <w:rsid w:val="00EF6484"/>
    <w:rsid w:val="00EF6C96"/>
    <w:rsid w:val="00EF7D9C"/>
    <w:rsid w:val="00F008D6"/>
    <w:rsid w:val="00F00946"/>
    <w:rsid w:val="00F01593"/>
    <w:rsid w:val="00F02671"/>
    <w:rsid w:val="00F02A6D"/>
    <w:rsid w:val="00F033D0"/>
    <w:rsid w:val="00F033FC"/>
    <w:rsid w:val="00F04D9C"/>
    <w:rsid w:val="00F06208"/>
    <w:rsid w:val="00F06A26"/>
    <w:rsid w:val="00F11C25"/>
    <w:rsid w:val="00F12832"/>
    <w:rsid w:val="00F12B08"/>
    <w:rsid w:val="00F12CCA"/>
    <w:rsid w:val="00F13C7D"/>
    <w:rsid w:val="00F14321"/>
    <w:rsid w:val="00F1515B"/>
    <w:rsid w:val="00F152AC"/>
    <w:rsid w:val="00F15B0C"/>
    <w:rsid w:val="00F207A7"/>
    <w:rsid w:val="00F20B38"/>
    <w:rsid w:val="00F20F3C"/>
    <w:rsid w:val="00F21E13"/>
    <w:rsid w:val="00F221E2"/>
    <w:rsid w:val="00F2552D"/>
    <w:rsid w:val="00F2763F"/>
    <w:rsid w:val="00F318E0"/>
    <w:rsid w:val="00F320AD"/>
    <w:rsid w:val="00F3290E"/>
    <w:rsid w:val="00F329B9"/>
    <w:rsid w:val="00F3495B"/>
    <w:rsid w:val="00F34EFC"/>
    <w:rsid w:val="00F359F8"/>
    <w:rsid w:val="00F35D09"/>
    <w:rsid w:val="00F36312"/>
    <w:rsid w:val="00F37507"/>
    <w:rsid w:val="00F4320C"/>
    <w:rsid w:val="00F4388E"/>
    <w:rsid w:val="00F43A9D"/>
    <w:rsid w:val="00F43D8A"/>
    <w:rsid w:val="00F43DE7"/>
    <w:rsid w:val="00F44E6F"/>
    <w:rsid w:val="00F46074"/>
    <w:rsid w:val="00F5193D"/>
    <w:rsid w:val="00F52591"/>
    <w:rsid w:val="00F53715"/>
    <w:rsid w:val="00F53BCA"/>
    <w:rsid w:val="00F54ABF"/>
    <w:rsid w:val="00F55589"/>
    <w:rsid w:val="00F55C15"/>
    <w:rsid w:val="00F564BB"/>
    <w:rsid w:val="00F56AA6"/>
    <w:rsid w:val="00F5769A"/>
    <w:rsid w:val="00F6088A"/>
    <w:rsid w:val="00F627BB"/>
    <w:rsid w:val="00F63D94"/>
    <w:rsid w:val="00F64672"/>
    <w:rsid w:val="00F646D5"/>
    <w:rsid w:val="00F6612D"/>
    <w:rsid w:val="00F66B93"/>
    <w:rsid w:val="00F67B35"/>
    <w:rsid w:val="00F67C80"/>
    <w:rsid w:val="00F7071E"/>
    <w:rsid w:val="00F73810"/>
    <w:rsid w:val="00F74253"/>
    <w:rsid w:val="00F7647A"/>
    <w:rsid w:val="00F76CDE"/>
    <w:rsid w:val="00F778DA"/>
    <w:rsid w:val="00F77A68"/>
    <w:rsid w:val="00F80957"/>
    <w:rsid w:val="00F80BA7"/>
    <w:rsid w:val="00F811B0"/>
    <w:rsid w:val="00F81F5C"/>
    <w:rsid w:val="00F83C59"/>
    <w:rsid w:val="00F84E18"/>
    <w:rsid w:val="00F85520"/>
    <w:rsid w:val="00F862D9"/>
    <w:rsid w:val="00F862F0"/>
    <w:rsid w:val="00F873F5"/>
    <w:rsid w:val="00F93B1C"/>
    <w:rsid w:val="00F93C28"/>
    <w:rsid w:val="00F93E12"/>
    <w:rsid w:val="00F94223"/>
    <w:rsid w:val="00F95850"/>
    <w:rsid w:val="00F95B39"/>
    <w:rsid w:val="00F96040"/>
    <w:rsid w:val="00F961A5"/>
    <w:rsid w:val="00F96585"/>
    <w:rsid w:val="00F976F2"/>
    <w:rsid w:val="00F97F2E"/>
    <w:rsid w:val="00FA0357"/>
    <w:rsid w:val="00FA181D"/>
    <w:rsid w:val="00FA3199"/>
    <w:rsid w:val="00FA342A"/>
    <w:rsid w:val="00FA6319"/>
    <w:rsid w:val="00FA6987"/>
    <w:rsid w:val="00FB24D0"/>
    <w:rsid w:val="00FB3530"/>
    <w:rsid w:val="00FB3710"/>
    <w:rsid w:val="00FB3DA2"/>
    <w:rsid w:val="00FB3DB5"/>
    <w:rsid w:val="00FB46BF"/>
    <w:rsid w:val="00FB4F40"/>
    <w:rsid w:val="00FB612B"/>
    <w:rsid w:val="00FB6A78"/>
    <w:rsid w:val="00FB7874"/>
    <w:rsid w:val="00FB7ECA"/>
    <w:rsid w:val="00FC08F4"/>
    <w:rsid w:val="00FC0A3D"/>
    <w:rsid w:val="00FC16C3"/>
    <w:rsid w:val="00FC2010"/>
    <w:rsid w:val="00FC2F88"/>
    <w:rsid w:val="00FC3296"/>
    <w:rsid w:val="00FC4628"/>
    <w:rsid w:val="00FC4C83"/>
    <w:rsid w:val="00FC5206"/>
    <w:rsid w:val="00FC5292"/>
    <w:rsid w:val="00FC63AE"/>
    <w:rsid w:val="00FC6946"/>
    <w:rsid w:val="00FD0BAC"/>
    <w:rsid w:val="00FD2253"/>
    <w:rsid w:val="00FD44EA"/>
    <w:rsid w:val="00FD56F6"/>
    <w:rsid w:val="00FD7769"/>
    <w:rsid w:val="00FE19D4"/>
    <w:rsid w:val="00FE2761"/>
    <w:rsid w:val="00FE3595"/>
    <w:rsid w:val="00FE3B8D"/>
    <w:rsid w:val="00FE46F3"/>
    <w:rsid w:val="00FE55A1"/>
    <w:rsid w:val="00FE605B"/>
    <w:rsid w:val="00FE635B"/>
    <w:rsid w:val="00FE63B8"/>
    <w:rsid w:val="00FE6AF4"/>
    <w:rsid w:val="00FE7EF2"/>
    <w:rsid w:val="00FF0064"/>
    <w:rsid w:val="00FF0243"/>
    <w:rsid w:val="00FF47EE"/>
    <w:rsid w:val="00FF5077"/>
    <w:rsid w:val="00FF54D1"/>
    <w:rsid w:val="00FF5BF5"/>
    <w:rsid w:val="00FF5CE5"/>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EAB2318"/>
  <w15:chartTrackingRefBased/>
  <w15:docId w15:val="{0A33FCA1-4678-43E2-A8D3-6DE18E9C92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0A5EC7"/>
    <w:rPr>
      <w:rFonts w:ascii="Calibri" w:eastAsia="Calibri" w:hAnsi="Calibri" w:cs="Times New Roman"/>
      <w:lang w:val="en-GB"/>
    </w:rPr>
  </w:style>
  <w:style w:type="paragraph" w:styleId="Heading1">
    <w:name w:val="heading 1"/>
    <w:basedOn w:val="Normal"/>
    <w:next w:val="Normal"/>
    <w:link w:val="Heading1Char"/>
    <w:uiPriority w:val="9"/>
    <w:qFormat/>
    <w:rsid w:val="00F862D9"/>
    <w:pPr>
      <w:keepNext/>
      <w:keepLines/>
      <w:numPr>
        <w:numId w:val="2"/>
      </w:numPr>
      <w:spacing w:before="120" w:after="120" w:line="360" w:lineRule="auto"/>
      <w:ind w:left="431" w:hanging="431"/>
      <w:outlineLvl w:val="0"/>
      <w:pPrChange w:id="0" w:author="Carl Ollvik Aasa" w:date="2021-08-04T17:30:00Z">
        <w:pPr>
          <w:keepNext/>
          <w:keepLines/>
          <w:numPr>
            <w:numId w:val="2"/>
          </w:numPr>
          <w:spacing w:before="120" w:after="120" w:line="360" w:lineRule="auto"/>
          <w:ind w:left="431" w:hanging="431"/>
          <w:outlineLvl w:val="0"/>
        </w:pPr>
      </w:pPrChange>
    </w:pPr>
    <w:rPr>
      <w:rFonts w:ascii="Adobe Garamond Pro Bold" w:eastAsia="Times New Roman" w:hAnsi="Adobe Garamond Pro Bold"/>
      <w:caps/>
      <w:kern w:val="32"/>
      <w:sz w:val="24"/>
      <w:szCs w:val="32"/>
      <w:rPrChange w:id="0" w:author="Carl Ollvik Aasa" w:date="2021-08-04T17:30:00Z">
        <w:rPr>
          <w:rFonts w:ascii="Adobe Garamond Pro" w:hAnsi="Adobe Garamond Pro"/>
          <w:b/>
          <w:kern w:val="32"/>
          <w:sz w:val="24"/>
          <w:szCs w:val="32"/>
          <w:lang w:val="en-GB" w:eastAsia="en-US" w:bidi="ar-SA"/>
        </w:rPr>
      </w:rPrChange>
    </w:rPr>
  </w:style>
  <w:style w:type="paragraph" w:styleId="Heading2">
    <w:name w:val="heading 2"/>
    <w:basedOn w:val="Normal"/>
    <w:next w:val="Normal"/>
    <w:link w:val="Heading2Char"/>
    <w:autoRedefine/>
    <w:uiPriority w:val="9"/>
    <w:unhideWhenUsed/>
    <w:qFormat/>
    <w:rsid w:val="00D9276A"/>
    <w:pPr>
      <w:keepNext/>
      <w:keepLines/>
      <w:numPr>
        <w:ilvl w:val="1"/>
        <w:numId w:val="2"/>
      </w:numPr>
      <w:spacing w:before="63" w:after="63" w:line="360" w:lineRule="auto"/>
      <w:contextualSpacing/>
      <w:outlineLvl w:val="1"/>
      <w:pPrChange w:id="1" w:author="Carl Ollvik Aasa" w:date="2021-08-05T14:24:00Z">
        <w:pPr>
          <w:keepNext/>
          <w:keepLines/>
          <w:numPr>
            <w:ilvl w:val="1"/>
            <w:numId w:val="2"/>
          </w:numPr>
          <w:spacing w:before="63" w:after="63" w:line="360" w:lineRule="auto"/>
          <w:ind w:left="454" w:hanging="454"/>
          <w:contextualSpacing/>
          <w:outlineLvl w:val="1"/>
        </w:pPr>
      </w:pPrChange>
    </w:pPr>
    <w:rPr>
      <w:rFonts w:ascii="Adobe Garamond Pro" w:eastAsia="AdvGulliv-R" w:hAnsi="Adobe Garamond Pro" w:cstheme="majorBidi"/>
      <w:b/>
      <w:sz w:val="24"/>
      <w:szCs w:val="28"/>
      <w:rPrChange w:id="1" w:author="Carl Ollvik Aasa" w:date="2021-08-05T14:24:00Z">
        <w:rPr>
          <w:rFonts w:ascii="Adobe Garamond Pro" w:eastAsiaTheme="majorEastAsia" w:hAnsi="Adobe Garamond Pro" w:cstheme="majorBidi"/>
          <w:b/>
          <w:bCs/>
          <w:sz w:val="24"/>
          <w:szCs w:val="28"/>
          <w:lang w:val="en-GB" w:eastAsia="en-US" w:bidi="ar-SA"/>
        </w:rPr>
      </w:rPrChange>
    </w:rPr>
  </w:style>
  <w:style w:type="paragraph" w:styleId="Heading3">
    <w:name w:val="heading 3"/>
    <w:basedOn w:val="Normal"/>
    <w:next w:val="Normal"/>
    <w:link w:val="Heading3Char"/>
    <w:uiPriority w:val="9"/>
    <w:unhideWhenUsed/>
    <w:qFormat/>
    <w:rsid w:val="00BA797D"/>
    <w:pPr>
      <w:keepNext/>
      <w:numPr>
        <w:ilvl w:val="2"/>
        <w:numId w:val="10"/>
      </w:numPr>
      <w:spacing w:before="63" w:after="63" w:line="360" w:lineRule="auto"/>
      <w:outlineLvl w:val="2"/>
      <w:pPrChange w:id="2" w:author="Carl Ollvik Aasa" w:date="2021-08-04T15:00:00Z">
        <w:pPr>
          <w:keepNext/>
          <w:numPr>
            <w:ilvl w:val="2"/>
            <w:numId w:val="10"/>
          </w:numPr>
          <w:spacing w:before="63" w:after="63" w:line="360" w:lineRule="auto"/>
          <w:ind w:left="720" w:hanging="720"/>
          <w:outlineLvl w:val="2"/>
        </w:pPr>
      </w:pPrChange>
    </w:pPr>
    <w:rPr>
      <w:rFonts w:ascii="Adobe Garamond Pro" w:eastAsiaTheme="majorEastAsia" w:hAnsi="Adobe Garamond Pro"/>
      <w:sz w:val="24"/>
      <w:szCs w:val="24"/>
      <w:rPrChange w:id="2" w:author="Carl Ollvik Aasa" w:date="2021-08-04T15:00:00Z">
        <w:rPr>
          <w:rFonts w:ascii="Adobe Garamond Pro" w:eastAsiaTheme="majorEastAsia" w:hAnsi="Adobe Garamond Pro"/>
          <w:b/>
          <w:sz w:val="24"/>
          <w:szCs w:val="24"/>
          <w:lang w:val="en-GB" w:eastAsia="en-US" w:bidi="ar-SA"/>
        </w:rPr>
      </w:rPrChange>
    </w:rPr>
  </w:style>
  <w:style w:type="paragraph" w:styleId="Heading4">
    <w:name w:val="heading 4"/>
    <w:basedOn w:val="Heading1"/>
    <w:next w:val="Normal"/>
    <w:link w:val="Heading4Char"/>
    <w:autoRedefine/>
    <w:uiPriority w:val="9"/>
    <w:unhideWhenUsed/>
    <w:qFormat/>
    <w:rsid w:val="0061338C"/>
    <w:pPr>
      <w:widowControl w:val="0"/>
      <w:numPr>
        <w:ilvl w:val="3"/>
      </w:numPr>
      <w:spacing w:before="0" w:after="0"/>
      <w:contextualSpacing/>
      <w:outlineLvl w:val="3"/>
    </w:pPr>
    <w:rPr>
      <w:rFonts w:eastAsiaTheme="majorEastAsia" w:cstheme="majorBidi"/>
      <w:iCs/>
    </w:rPr>
  </w:style>
  <w:style w:type="paragraph" w:styleId="Heading5">
    <w:name w:val="heading 5"/>
    <w:basedOn w:val="Normal"/>
    <w:next w:val="Normal"/>
    <w:link w:val="Heading5Char"/>
    <w:uiPriority w:val="9"/>
    <w:unhideWhenUsed/>
    <w:qFormat/>
    <w:rsid w:val="00A1123A"/>
    <w:pPr>
      <w:keepNext/>
      <w:keepLines/>
      <w:numPr>
        <w:ilvl w:val="4"/>
        <w:numId w:val="1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1123A"/>
    <w:pPr>
      <w:keepNext/>
      <w:keepLines/>
      <w:numPr>
        <w:ilvl w:val="5"/>
        <w:numId w:val="1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1123A"/>
    <w:pPr>
      <w:keepNext/>
      <w:keepLines/>
      <w:numPr>
        <w:ilvl w:val="6"/>
        <w:numId w:val="1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1123A"/>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123A"/>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62D9"/>
    <w:rPr>
      <w:rFonts w:ascii="Adobe Garamond Pro Bold" w:eastAsia="Times New Roman" w:hAnsi="Adobe Garamond Pro Bold" w:cs="Times New Roman"/>
      <w:caps/>
      <w:kern w:val="32"/>
      <w:sz w:val="24"/>
      <w:szCs w:val="32"/>
      <w:lang w:val="en-GB"/>
    </w:rPr>
  </w:style>
  <w:style w:type="character" w:customStyle="1" w:styleId="Heading2Char">
    <w:name w:val="Heading 2 Char"/>
    <w:basedOn w:val="DefaultParagraphFont"/>
    <w:link w:val="Heading2"/>
    <w:uiPriority w:val="9"/>
    <w:rsid w:val="00D9276A"/>
    <w:rPr>
      <w:rFonts w:ascii="Adobe Garamond Pro" w:eastAsia="AdvGulliv-R" w:hAnsi="Adobe Garamond Pro" w:cstheme="majorBidi"/>
      <w:b/>
      <w:sz w:val="24"/>
      <w:szCs w:val="28"/>
      <w:lang w:val="en-GB"/>
    </w:rPr>
  </w:style>
  <w:style w:type="character" w:customStyle="1" w:styleId="Heading3Char">
    <w:name w:val="Heading 3 Char"/>
    <w:basedOn w:val="DefaultParagraphFont"/>
    <w:link w:val="Heading3"/>
    <w:uiPriority w:val="9"/>
    <w:rsid w:val="00BA797D"/>
    <w:rPr>
      <w:rFonts w:ascii="Adobe Garamond Pro" w:eastAsiaTheme="majorEastAsia" w:hAnsi="Adobe Garamond Pro" w:cs="Times New Roman"/>
      <w:sz w:val="24"/>
      <w:szCs w:val="24"/>
      <w:lang w:val="en-GB"/>
    </w:rPr>
  </w:style>
  <w:style w:type="character" w:customStyle="1" w:styleId="Heading4Char">
    <w:name w:val="Heading 4 Char"/>
    <w:basedOn w:val="DefaultParagraphFont"/>
    <w:link w:val="Heading4"/>
    <w:uiPriority w:val="9"/>
    <w:rsid w:val="0061338C"/>
    <w:rPr>
      <w:rFonts w:ascii="Adobe Garamond Pro" w:eastAsiaTheme="majorEastAsia" w:hAnsi="Adobe Garamond Pro" w:cstheme="majorBidi"/>
      <w:b/>
      <w:iCs/>
      <w:kern w:val="32"/>
      <w:sz w:val="24"/>
      <w:szCs w:val="32"/>
      <w:lang w:val="en-GB"/>
    </w:rPr>
  </w:style>
  <w:style w:type="character" w:customStyle="1" w:styleId="Heading5Char">
    <w:name w:val="Heading 5 Char"/>
    <w:basedOn w:val="DefaultParagraphFont"/>
    <w:link w:val="Heading5"/>
    <w:uiPriority w:val="9"/>
    <w:rsid w:val="00A1123A"/>
    <w:rPr>
      <w:rFonts w:asciiTheme="majorHAnsi" w:eastAsiaTheme="majorEastAsia" w:hAnsiTheme="majorHAnsi" w:cstheme="majorBidi"/>
      <w:color w:val="2E74B5" w:themeColor="accent1" w:themeShade="BF"/>
      <w:lang w:val="en-GB"/>
    </w:rPr>
  </w:style>
  <w:style w:type="character" w:customStyle="1" w:styleId="Heading6Char">
    <w:name w:val="Heading 6 Char"/>
    <w:basedOn w:val="DefaultParagraphFont"/>
    <w:link w:val="Heading6"/>
    <w:uiPriority w:val="9"/>
    <w:semiHidden/>
    <w:rsid w:val="00A1123A"/>
    <w:rPr>
      <w:rFonts w:asciiTheme="majorHAnsi" w:eastAsiaTheme="majorEastAsia" w:hAnsiTheme="majorHAnsi" w:cstheme="majorBidi"/>
      <w:color w:val="1F4D78" w:themeColor="accent1" w:themeShade="7F"/>
      <w:lang w:val="en-GB"/>
    </w:rPr>
  </w:style>
  <w:style w:type="character" w:customStyle="1" w:styleId="Heading7Char">
    <w:name w:val="Heading 7 Char"/>
    <w:basedOn w:val="DefaultParagraphFont"/>
    <w:link w:val="Heading7"/>
    <w:uiPriority w:val="9"/>
    <w:semiHidden/>
    <w:rsid w:val="00A1123A"/>
    <w:rPr>
      <w:rFonts w:asciiTheme="majorHAnsi" w:eastAsiaTheme="majorEastAsia" w:hAnsiTheme="majorHAnsi" w:cstheme="majorBidi"/>
      <w:i/>
      <w:iCs/>
      <w:color w:val="1F4D78" w:themeColor="accent1" w:themeShade="7F"/>
      <w:lang w:val="en-GB"/>
    </w:rPr>
  </w:style>
  <w:style w:type="character" w:customStyle="1" w:styleId="Heading8Char">
    <w:name w:val="Heading 8 Char"/>
    <w:basedOn w:val="DefaultParagraphFont"/>
    <w:link w:val="Heading8"/>
    <w:uiPriority w:val="9"/>
    <w:semiHidden/>
    <w:rsid w:val="00A1123A"/>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A1123A"/>
    <w:rPr>
      <w:rFonts w:asciiTheme="majorHAnsi" w:eastAsiaTheme="majorEastAsia" w:hAnsiTheme="majorHAnsi" w:cstheme="majorBidi"/>
      <w:i/>
      <w:iCs/>
      <w:color w:val="272727" w:themeColor="text1" w:themeTint="D8"/>
      <w:sz w:val="21"/>
      <w:szCs w:val="21"/>
      <w:lang w:val="en-GB"/>
    </w:rPr>
  </w:style>
  <w:style w:type="paragraph" w:styleId="Header">
    <w:name w:val="header"/>
    <w:basedOn w:val="Normal"/>
    <w:link w:val="HeaderChar"/>
    <w:uiPriority w:val="99"/>
    <w:unhideWhenUsed/>
    <w:rsid w:val="00A1123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123A"/>
    <w:rPr>
      <w:rFonts w:ascii="Calibri" w:eastAsia="Calibri" w:hAnsi="Calibri" w:cs="Times New Roman"/>
      <w:lang w:val="en-GB"/>
    </w:rPr>
  </w:style>
  <w:style w:type="paragraph" w:styleId="Footer">
    <w:name w:val="footer"/>
    <w:basedOn w:val="Normal"/>
    <w:link w:val="FooterChar"/>
    <w:uiPriority w:val="99"/>
    <w:unhideWhenUsed/>
    <w:rsid w:val="00A1123A"/>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123A"/>
    <w:rPr>
      <w:rFonts w:ascii="Calibri" w:eastAsia="Calibri" w:hAnsi="Calibri" w:cs="Times New Roman"/>
      <w:lang w:val="en-GB"/>
    </w:rPr>
  </w:style>
  <w:style w:type="paragraph" w:styleId="Subtitle">
    <w:name w:val="Subtitle"/>
    <w:basedOn w:val="Normal"/>
    <w:next w:val="Normal"/>
    <w:link w:val="SubtitleChar"/>
    <w:autoRedefine/>
    <w:uiPriority w:val="11"/>
    <w:qFormat/>
    <w:rsid w:val="00D357B4"/>
    <w:pPr>
      <w:numPr>
        <w:ilvl w:val="1"/>
      </w:numPr>
      <w:spacing w:before="120" w:after="120"/>
      <w:pPrChange w:id="3" w:author="Carl Ollvik Aasa" w:date="2021-08-04T20:34:00Z">
        <w:pPr>
          <w:numPr>
            <w:ilvl w:val="1"/>
          </w:numPr>
          <w:spacing w:before="120" w:after="120" w:line="259" w:lineRule="auto"/>
          <w:ind w:left="720"/>
        </w:pPr>
      </w:pPrChange>
    </w:pPr>
    <w:rPr>
      <w:rFonts w:ascii="Adobe Garamond Pro Bold" w:eastAsiaTheme="minorEastAsia" w:hAnsi="Adobe Garamond Pro Bold" w:cstheme="minorBidi"/>
      <w:color w:val="262626" w:themeColor="text1" w:themeTint="D9"/>
      <w:spacing w:val="15"/>
      <w:rPrChange w:id="3" w:author="Carl Ollvik Aasa" w:date="2021-08-04T20:34:00Z">
        <w:rPr>
          <w:rFonts w:ascii="Courier New" w:eastAsiaTheme="minorEastAsia" w:hAnsi="Courier New" w:cstheme="minorBidi"/>
          <w:color w:val="5A5A5A" w:themeColor="text1" w:themeTint="A5"/>
          <w:spacing w:val="15"/>
          <w:sz w:val="22"/>
          <w:szCs w:val="22"/>
          <w:lang w:val="en-GB" w:eastAsia="en-US" w:bidi="ar-SA"/>
        </w:rPr>
      </w:rPrChange>
    </w:rPr>
  </w:style>
  <w:style w:type="character" w:customStyle="1" w:styleId="SubtitleChar">
    <w:name w:val="Subtitle Char"/>
    <w:basedOn w:val="DefaultParagraphFont"/>
    <w:link w:val="Subtitle"/>
    <w:uiPriority w:val="11"/>
    <w:rsid w:val="00D357B4"/>
    <w:rPr>
      <w:rFonts w:ascii="Adobe Garamond Pro Bold" w:eastAsiaTheme="minorEastAsia" w:hAnsi="Adobe Garamond Pro Bold"/>
      <w:color w:val="262626" w:themeColor="text1" w:themeTint="D9"/>
      <w:spacing w:val="15"/>
      <w:lang w:val="en-GB"/>
    </w:rPr>
  </w:style>
  <w:style w:type="paragraph" w:customStyle="1" w:styleId="IOPKwd">
    <w:name w:val="IOPKwd"/>
    <w:basedOn w:val="Normal"/>
    <w:link w:val="IOPKwdChar"/>
    <w:qFormat/>
    <w:rsid w:val="00A1123A"/>
    <w:pPr>
      <w:pBdr>
        <w:bottom w:val="single" w:sz="4" w:space="1" w:color="auto"/>
      </w:pBdr>
      <w:spacing w:before="240" w:after="240"/>
    </w:pPr>
    <w:rPr>
      <w:rFonts w:ascii="Times New Roman" w:hAnsi="Times New Roman"/>
      <w:sz w:val="20"/>
    </w:rPr>
  </w:style>
  <w:style w:type="paragraph" w:customStyle="1" w:styleId="IOPText">
    <w:name w:val="IOPText"/>
    <w:basedOn w:val="Normal"/>
    <w:link w:val="IOPTextChar"/>
    <w:qFormat/>
    <w:rsid w:val="00A1123A"/>
    <w:pPr>
      <w:spacing w:after="0"/>
      <w:ind w:firstLine="227"/>
      <w:jc w:val="both"/>
    </w:pPr>
    <w:rPr>
      <w:rFonts w:ascii="Times New Roman" w:hAnsi="Times New Roman"/>
      <w:sz w:val="20"/>
    </w:rPr>
  </w:style>
  <w:style w:type="character" w:customStyle="1" w:styleId="IOPKwdChar">
    <w:name w:val="IOPKwd Char"/>
    <w:link w:val="IOPKwd"/>
    <w:rsid w:val="00A1123A"/>
    <w:rPr>
      <w:rFonts w:ascii="Times New Roman" w:eastAsia="Calibri" w:hAnsi="Times New Roman" w:cs="Times New Roman"/>
      <w:sz w:val="20"/>
      <w:lang w:val="en-GB"/>
    </w:rPr>
  </w:style>
  <w:style w:type="character" w:customStyle="1" w:styleId="IOPTextChar">
    <w:name w:val="IOPText Char"/>
    <w:link w:val="IOPText"/>
    <w:rsid w:val="00A1123A"/>
    <w:rPr>
      <w:rFonts w:ascii="Times New Roman" w:eastAsia="Calibri" w:hAnsi="Times New Roman" w:cs="Times New Roman"/>
      <w:sz w:val="20"/>
      <w:lang w:val="en-GB"/>
    </w:rPr>
  </w:style>
  <w:style w:type="paragraph" w:styleId="BodyText">
    <w:name w:val="Body Text"/>
    <w:basedOn w:val="Normal"/>
    <w:link w:val="BodyTextChar"/>
    <w:uiPriority w:val="1"/>
    <w:qFormat/>
    <w:rsid w:val="002F21DF"/>
    <w:pPr>
      <w:widowControl w:val="0"/>
      <w:shd w:val="clear" w:color="auto" w:fill="FFFFFF" w:themeFill="background1"/>
      <w:autoSpaceDE w:val="0"/>
      <w:autoSpaceDN w:val="0"/>
      <w:spacing w:after="60" w:line="360" w:lineRule="auto"/>
      <w:ind w:firstLine="397"/>
      <w:jc w:val="both"/>
      <w:pPrChange w:id="4" w:author="Carl Ollvik Aasa" w:date="2021-08-03T14:54:00Z">
        <w:pPr>
          <w:widowControl w:val="0"/>
          <w:shd w:val="clear" w:color="auto" w:fill="FFFFFF" w:themeFill="background1"/>
          <w:autoSpaceDE w:val="0"/>
          <w:autoSpaceDN w:val="0"/>
          <w:spacing w:before="120" w:after="60" w:line="360" w:lineRule="auto"/>
          <w:ind w:firstLine="397"/>
          <w:contextualSpacing/>
          <w:jc w:val="both"/>
        </w:pPr>
      </w:pPrChange>
    </w:pPr>
    <w:rPr>
      <w:rFonts w:ascii="Adobe Garamond Pro" w:eastAsia="Times New Roman" w:hAnsi="Adobe Garamond Pro"/>
      <w:color w:val="000000" w:themeColor="text1"/>
      <w:spacing w:val="-10"/>
      <w:kern w:val="24"/>
      <w:sz w:val="24"/>
      <w:szCs w:val="24"/>
      <w:lang w:val="en-US"/>
      <w:rPrChange w:id="4" w:author="Carl Ollvik Aasa" w:date="2021-08-03T14:54:00Z">
        <w:rPr>
          <w:rFonts w:ascii="Adobe Garamond Pro" w:hAnsi="Adobe Garamond Pro"/>
          <w:color w:val="000000" w:themeColor="text1"/>
          <w:spacing w:val="-10"/>
          <w:kern w:val="24"/>
          <w:sz w:val="24"/>
          <w:szCs w:val="24"/>
          <w:lang w:val="en-US" w:eastAsia="en-US" w:bidi="ar-SA"/>
        </w:rPr>
      </w:rPrChange>
    </w:rPr>
  </w:style>
  <w:style w:type="character" w:customStyle="1" w:styleId="BodyTextChar">
    <w:name w:val="Body Text Char"/>
    <w:basedOn w:val="DefaultParagraphFont"/>
    <w:link w:val="BodyText"/>
    <w:uiPriority w:val="1"/>
    <w:rsid w:val="002F21DF"/>
    <w:rPr>
      <w:rFonts w:ascii="Adobe Garamond Pro" w:eastAsia="Times New Roman" w:hAnsi="Adobe Garamond Pro" w:cs="Times New Roman"/>
      <w:color w:val="000000" w:themeColor="text1"/>
      <w:spacing w:val="-10"/>
      <w:kern w:val="24"/>
      <w:sz w:val="24"/>
      <w:szCs w:val="24"/>
      <w:shd w:val="clear" w:color="auto" w:fill="FFFFFF" w:themeFill="background1"/>
      <w:lang w:val="en-US"/>
    </w:rPr>
  </w:style>
  <w:style w:type="paragraph" w:styleId="Title">
    <w:name w:val="Title"/>
    <w:basedOn w:val="Normal"/>
    <w:link w:val="TitleChar"/>
    <w:autoRedefine/>
    <w:uiPriority w:val="1"/>
    <w:qFormat/>
    <w:rsid w:val="00135757"/>
    <w:pPr>
      <w:widowControl w:val="0"/>
      <w:autoSpaceDE w:val="0"/>
      <w:autoSpaceDN w:val="0"/>
      <w:spacing w:after="0" w:line="240" w:lineRule="auto"/>
      <w:ind w:right="706"/>
      <w:pPrChange w:id="5" w:author="Carl Ollvik Aasa" w:date="2021-08-03T17:30:00Z">
        <w:pPr>
          <w:widowControl w:val="0"/>
          <w:autoSpaceDE w:val="0"/>
          <w:autoSpaceDN w:val="0"/>
          <w:ind w:right="995"/>
        </w:pPr>
      </w:pPrChange>
    </w:pPr>
    <w:rPr>
      <w:rFonts w:ascii="Garamond" w:eastAsia="Times New Roman" w:hAnsi="Garamond"/>
      <w:b/>
      <w:sz w:val="54"/>
      <w:szCs w:val="52"/>
      <w:lang w:val="en-US"/>
      <w:rPrChange w:id="5" w:author="Carl Ollvik Aasa" w:date="2021-08-03T17:30:00Z">
        <w:rPr>
          <w:rFonts w:ascii="Garamond" w:hAnsi="Garamond"/>
          <w:sz w:val="56"/>
          <w:szCs w:val="60"/>
          <w:lang w:val="en-US" w:eastAsia="en-US" w:bidi="ar-SA"/>
        </w:rPr>
      </w:rPrChange>
    </w:rPr>
  </w:style>
  <w:style w:type="character" w:customStyle="1" w:styleId="TitleChar">
    <w:name w:val="Title Char"/>
    <w:basedOn w:val="DefaultParagraphFont"/>
    <w:link w:val="Title"/>
    <w:uiPriority w:val="1"/>
    <w:rsid w:val="00135757"/>
    <w:rPr>
      <w:rFonts w:ascii="Garamond" w:eastAsia="Times New Roman" w:hAnsi="Garamond" w:cs="Times New Roman"/>
      <w:b/>
      <w:sz w:val="54"/>
      <w:szCs w:val="52"/>
      <w:lang w:val="en-US"/>
    </w:rPr>
  </w:style>
  <w:style w:type="paragraph" w:customStyle="1" w:styleId="TableParagraph">
    <w:name w:val="Table Paragraph"/>
    <w:basedOn w:val="Normal"/>
    <w:uiPriority w:val="1"/>
    <w:qFormat/>
    <w:rsid w:val="001624FD"/>
    <w:pPr>
      <w:widowControl w:val="0"/>
      <w:autoSpaceDE w:val="0"/>
      <w:autoSpaceDN w:val="0"/>
      <w:spacing w:after="0" w:line="360" w:lineRule="auto"/>
    </w:pPr>
    <w:rPr>
      <w:rFonts w:ascii="Times New Roman" w:eastAsia="Arial" w:hAnsi="Times New Roman" w:cs="Arial"/>
      <w:sz w:val="24"/>
    </w:rPr>
  </w:style>
  <w:style w:type="paragraph" w:styleId="TOC1">
    <w:name w:val="toc 1"/>
    <w:basedOn w:val="Normal"/>
    <w:next w:val="Normal"/>
    <w:autoRedefine/>
    <w:uiPriority w:val="39"/>
    <w:unhideWhenUsed/>
    <w:qFormat/>
    <w:rsid w:val="00A902C3"/>
    <w:pPr>
      <w:tabs>
        <w:tab w:val="left" w:pos="440"/>
        <w:tab w:val="right" w:leader="dot" w:pos="9060"/>
      </w:tabs>
      <w:spacing w:after="0" w:line="360" w:lineRule="auto"/>
    </w:pPr>
    <w:rPr>
      <w:rFonts w:ascii="Adobe Garamond Pro" w:hAnsi="Adobe Garamond Pro" w:cstheme="minorHAnsi"/>
      <w:bCs/>
      <w:noProof/>
      <w:sz w:val="24"/>
      <w:szCs w:val="24"/>
    </w:rPr>
  </w:style>
  <w:style w:type="character" w:styleId="Hyperlink">
    <w:name w:val="Hyperlink"/>
    <w:basedOn w:val="DefaultParagraphFont"/>
    <w:uiPriority w:val="99"/>
    <w:unhideWhenUsed/>
    <w:rsid w:val="00A1123A"/>
    <w:rPr>
      <w:color w:val="0563C1" w:themeColor="hyperlink"/>
      <w:u w:val="single"/>
    </w:rPr>
  </w:style>
  <w:style w:type="paragraph" w:styleId="TOC2">
    <w:name w:val="toc 2"/>
    <w:basedOn w:val="Normal"/>
    <w:next w:val="Normal"/>
    <w:autoRedefine/>
    <w:uiPriority w:val="39"/>
    <w:unhideWhenUsed/>
    <w:rsid w:val="00A902C3"/>
    <w:pPr>
      <w:tabs>
        <w:tab w:val="left" w:pos="880"/>
        <w:tab w:val="right" w:leader="dot" w:pos="9060"/>
      </w:tabs>
      <w:spacing w:after="0" w:line="360" w:lineRule="auto"/>
      <w:ind w:left="221"/>
    </w:pPr>
    <w:rPr>
      <w:rFonts w:ascii="Adobe Garamond Pro" w:hAnsi="Adobe Garamond Pro" w:cstheme="minorHAnsi"/>
      <w:sz w:val="24"/>
      <w:szCs w:val="20"/>
    </w:rPr>
  </w:style>
  <w:style w:type="paragraph" w:styleId="TOC3">
    <w:name w:val="toc 3"/>
    <w:basedOn w:val="Normal"/>
    <w:next w:val="Normal"/>
    <w:autoRedefine/>
    <w:uiPriority w:val="39"/>
    <w:unhideWhenUsed/>
    <w:rsid w:val="00AC0025"/>
    <w:pPr>
      <w:tabs>
        <w:tab w:val="left" w:pos="1320"/>
        <w:tab w:val="right" w:leader="dot" w:pos="9060"/>
      </w:tabs>
      <w:spacing w:after="0" w:line="360" w:lineRule="auto"/>
    </w:pPr>
    <w:rPr>
      <w:rFonts w:ascii="Adobe Garamond Pro" w:hAnsi="Adobe Garamond Pro" w:cstheme="minorHAnsi"/>
      <w:iCs/>
      <w:noProof/>
      <w:color w:val="262626" w:themeColor="text1" w:themeTint="D9"/>
      <w:sz w:val="24"/>
      <w:szCs w:val="20"/>
    </w:rPr>
  </w:style>
  <w:style w:type="paragraph" w:styleId="TOCHeading">
    <w:name w:val="TOC Heading"/>
    <w:basedOn w:val="Heading1"/>
    <w:next w:val="Normal"/>
    <w:autoRedefine/>
    <w:uiPriority w:val="39"/>
    <w:unhideWhenUsed/>
    <w:qFormat/>
    <w:rsid w:val="00E063AC"/>
    <w:pPr>
      <w:spacing w:after="0"/>
      <w:outlineLvl w:val="9"/>
    </w:pPr>
    <w:rPr>
      <w:rFonts w:eastAsiaTheme="majorEastAsia" w:cstheme="majorBidi"/>
      <w:bCs/>
      <w:color w:val="000000" w:themeColor="text1"/>
      <w:kern w:val="0"/>
      <w:lang w:val="en-US"/>
    </w:rPr>
  </w:style>
  <w:style w:type="paragraph" w:customStyle="1" w:styleId="Header1-silent">
    <w:name w:val="Header1-silent"/>
    <w:basedOn w:val="TOAHeading"/>
    <w:link w:val="Header1-silentChar"/>
    <w:rsid w:val="00161D00"/>
    <w:pPr>
      <w:ind w:left="432" w:hanging="432"/>
    </w:pPr>
  </w:style>
  <w:style w:type="character" w:styleId="CommentReference">
    <w:name w:val="annotation reference"/>
    <w:basedOn w:val="DefaultParagraphFont"/>
    <w:uiPriority w:val="99"/>
    <w:semiHidden/>
    <w:unhideWhenUsed/>
    <w:rsid w:val="006512B6"/>
    <w:rPr>
      <w:sz w:val="16"/>
      <w:szCs w:val="16"/>
    </w:rPr>
  </w:style>
  <w:style w:type="paragraph" w:styleId="TOAHeading">
    <w:name w:val="toa heading"/>
    <w:basedOn w:val="Normal"/>
    <w:next w:val="Normal"/>
    <w:link w:val="TOAHeadingChar"/>
    <w:uiPriority w:val="99"/>
    <w:semiHidden/>
    <w:unhideWhenUsed/>
    <w:rsid w:val="00161D00"/>
    <w:pPr>
      <w:spacing w:before="120"/>
    </w:pPr>
    <w:rPr>
      <w:rFonts w:asciiTheme="majorHAnsi" w:eastAsiaTheme="majorEastAsia" w:hAnsiTheme="majorHAnsi" w:cstheme="majorBidi"/>
      <w:b/>
      <w:bCs/>
      <w:sz w:val="24"/>
      <w:szCs w:val="24"/>
    </w:rPr>
  </w:style>
  <w:style w:type="character" w:customStyle="1" w:styleId="TOAHeadingChar">
    <w:name w:val="TOA Heading Char"/>
    <w:basedOn w:val="DefaultParagraphFont"/>
    <w:link w:val="TOAHeading"/>
    <w:uiPriority w:val="99"/>
    <w:semiHidden/>
    <w:rsid w:val="00161D00"/>
    <w:rPr>
      <w:rFonts w:asciiTheme="majorHAnsi" w:eastAsiaTheme="majorEastAsia" w:hAnsiTheme="majorHAnsi" w:cstheme="majorBidi"/>
      <w:b/>
      <w:bCs/>
      <w:sz w:val="24"/>
      <w:szCs w:val="24"/>
      <w:lang w:val="en-GB"/>
    </w:rPr>
  </w:style>
  <w:style w:type="character" w:customStyle="1" w:styleId="Header1-silentChar">
    <w:name w:val="Header1-silent Char"/>
    <w:basedOn w:val="TOAHeadingChar"/>
    <w:link w:val="Header1-silent"/>
    <w:rsid w:val="00161D00"/>
    <w:rPr>
      <w:rFonts w:asciiTheme="majorHAnsi" w:eastAsiaTheme="majorEastAsia" w:hAnsiTheme="majorHAnsi" w:cstheme="majorBidi"/>
      <w:b/>
      <w:bCs/>
      <w:sz w:val="24"/>
      <w:szCs w:val="24"/>
      <w:lang w:val="en-GB"/>
    </w:rPr>
  </w:style>
  <w:style w:type="paragraph" w:styleId="CommentText">
    <w:name w:val="annotation text"/>
    <w:basedOn w:val="Normal"/>
    <w:link w:val="CommentTextChar"/>
    <w:uiPriority w:val="99"/>
    <w:unhideWhenUsed/>
    <w:rsid w:val="006512B6"/>
    <w:pPr>
      <w:spacing w:line="240" w:lineRule="auto"/>
    </w:pPr>
    <w:rPr>
      <w:sz w:val="20"/>
      <w:szCs w:val="20"/>
    </w:rPr>
  </w:style>
  <w:style w:type="character" w:customStyle="1" w:styleId="CommentTextChar">
    <w:name w:val="Comment Text Char"/>
    <w:basedOn w:val="DefaultParagraphFont"/>
    <w:link w:val="CommentText"/>
    <w:uiPriority w:val="99"/>
    <w:rsid w:val="006512B6"/>
    <w:rPr>
      <w:rFonts w:ascii="Calibri" w:eastAsia="Calibri" w:hAnsi="Calibri" w:cs="Times New Roman"/>
      <w:sz w:val="20"/>
      <w:szCs w:val="20"/>
      <w:lang w:val="en-GB"/>
    </w:rPr>
  </w:style>
  <w:style w:type="paragraph" w:styleId="CommentSubject">
    <w:name w:val="annotation subject"/>
    <w:basedOn w:val="CommentText"/>
    <w:next w:val="CommentText"/>
    <w:link w:val="CommentSubjectChar"/>
    <w:uiPriority w:val="99"/>
    <w:semiHidden/>
    <w:unhideWhenUsed/>
    <w:rsid w:val="006512B6"/>
    <w:rPr>
      <w:b/>
      <w:bCs/>
    </w:rPr>
  </w:style>
  <w:style w:type="character" w:customStyle="1" w:styleId="CommentSubjectChar">
    <w:name w:val="Comment Subject Char"/>
    <w:basedOn w:val="CommentTextChar"/>
    <w:link w:val="CommentSubject"/>
    <w:uiPriority w:val="99"/>
    <w:semiHidden/>
    <w:rsid w:val="006512B6"/>
    <w:rPr>
      <w:rFonts w:ascii="Calibri" w:eastAsia="Calibri" w:hAnsi="Calibri" w:cs="Times New Roman"/>
      <w:b/>
      <w:bCs/>
      <w:sz w:val="20"/>
      <w:szCs w:val="20"/>
      <w:lang w:val="en-GB"/>
    </w:rPr>
  </w:style>
  <w:style w:type="table" w:styleId="TableGrid">
    <w:name w:val="Table Grid"/>
    <w:basedOn w:val="TableNormal"/>
    <w:uiPriority w:val="39"/>
    <w:rsid w:val="00E155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autoRedefine/>
    <w:uiPriority w:val="37"/>
    <w:unhideWhenUsed/>
    <w:qFormat/>
    <w:rsid w:val="00B31435"/>
    <w:pPr>
      <w:tabs>
        <w:tab w:val="left" w:pos="384"/>
      </w:tabs>
      <w:spacing w:before="240" w:after="240" w:line="240" w:lineRule="auto"/>
      <w:ind w:left="384" w:hanging="384"/>
    </w:pPr>
    <w:rPr>
      <w:rFonts w:ascii="Garamond" w:hAnsi="Garamond" w:cs="Calibri"/>
      <w:sz w:val="24"/>
      <w:szCs w:val="24"/>
    </w:rPr>
  </w:style>
  <w:style w:type="paragraph" w:styleId="Caption">
    <w:name w:val="caption"/>
    <w:basedOn w:val="Normal"/>
    <w:next w:val="Normal"/>
    <w:uiPriority w:val="35"/>
    <w:unhideWhenUsed/>
    <w:qFormat/>
    <w:rsid w:val="00B8572B"/>
    <w:pPr>
      <w:spacing w:after="200" w:line="240" w:lineRule="auto"/>
    </w:pPr>
    <w:rPr>
      <w:i/>
      <w:iCs/>
      <w:color w:val="44546A" w:themeColor="text2"/>
      <w:sz w:val="24"/>
      <w:szCs w:val="18"/>
    </w:rPr>
  </w:style>
  <w:style w:type="paragraph" w:styleId="ListParagraph">
    <w:name w:val="List Paragraph"/>
    <w:basedOn w:val="BodyText"/>
    <w:autoRedefine/>
    <w:uiPriority w:val="34"/>
    <w:qFormat/>
    <w:rsid w:val="00D72494"/>
    <w:pPr>
      <w:numPr>
        <w:numId w:val="8"/>
      </w:numPr>
    </w:pPr>
  </w:style>
  <w:style w:type="paragraph" w:styleId="FootnoteText">
    <w:name w:val="footnote text"/>
    <w:basedOn w:val="Normal"/>
    <w:link w:val="FootnoteTextChar"/>
    <w:autoRedefine/>
    <w:uiPriority w:val="99"/>
    <w:unhideWhenUsed/>
    <w:qFormat/>
    <w:rsid w:val="006038B1"/>
    <w:pPr>
      <w:spacing w:after="0" w:line="240" w:lineRule="auto"/>
    </w:pPr>
    <w:rPr>
      <w:rFonts w:ascii="Adobe Garamond Pro" w:hAnsi="Adobe Garamond Pro"/>
      <w:sz w:val="20"/>
      <w:szCs w:val="20"/>
    </w:rPr>
  </w:style>
  <w:style w:type="character" w:customStyle="1" w:styleId="FootnoteTextChar">
    <w:name w:val="Footnote Text Char"/>
    <w:basedOn w:val="DefaultParagraphFont"/>
    <w:link w:val="FootnoteText"/>
    <w:uiPriority w:val="99"/>
    <w:rsid w:val="006038B1"/>
    <w:rPr>
      <w:rFonts w:ascii="Adobe Garamond Pro" w:eastAsia="Calibri" w:hAnsi="Adobe Garamond Pro" w:cs="Times New Roman"/>
      <w:sz w:val="20"/>
      <w:szCs w:val="20"/>
      <w:lang w:val="en-GB"/>
    </w:rPr>
  </w:style>
  <w:style w:type="character" w:styleId="FootnoteReference">
    <w:name w:val="footnote reference"/>
    <w:basedOn w:val="DefaultParagraphFont"/>
    <w:uiPriority w:val="99"/>
    <w:unhideWhenUsed/>
    <w:rsid w:val="00020B48"/>
    <w:rPr>
      <w:rFonts w:ascii="Adobe Garamond Pro Bold" w:hAnsi="Adobe Garamond Pro Bold"/>
      <w:color w:val="2E74B5" w:themeColor="accent1" w:themeShade="BF"/>
      <w:sz w:val="28"/>
      <w:vertAlign w:val="superscript"/>
    </w:rPr>
  </w:style>
  <w:style w:type="paragraph" w:customStyle="1" w:styleId="Default">
    <w:name w:val="Default"/>
    <w:rsid w:val="00780D8B"/>
    <w:pPr>
      <w:autoSpaceDE w:val="0"/>
      <w:autoSpaceDN w:val="0"/>
      <w:adjustRightInd w:val="0"/>
      <w:spacing w:after="0" w:line="240" w:lineRule="auto"/>
    </w:pPr>
    <w:rPr>
      <w:rFonts w:ascii="Times New Roman" w:hAnsi="Times New Roman" w:cs="Times New Roman"/>
      <w:color w:val="000000"/>
      <w:sz w:val="24"/>
      <w:szCs w:val="24"/>
      <w:lang w:val="en-GB"/>
    </w:rPr>
  </w:style>
  <w:style w:type="paragraph" w:styleId="NormalWeb">
    <w:name w:val="Normal (Web)"/>
    <w:basedOn w:val="Normal"/>
    <w:uiPriority w:val="99"/>
    <w:semiHidden/>
    <w:unhideWhenUsed/>
    <w:rsid w:val="00E903E0"/>
    <w:pPr>
      <w:spacing w:before="100" w:beforeAutospacing="1" w:after="100" w:afterAutospacing="1" w:line="240" w:lineRule="auto"/>
    </w:pPr>
    <w:rPr>
      <w:rFonts w:ascii="Times New Roman" w:eastAsia="Times New Roman" w:hAnsi="Times New Roman"/>
      <w:sz w:val="24"/>
      <w:szCs w:val="24"/>
      <w:lang w:eastAsia="en-GB"/>
    </w:rPr>
  </w:style>
  <w:style w:type="paragraph" w:customStyle="1" w:styleId="paragraph">
    <w:name w:val="paragraph"/>
    <w:basedOn w:val="Normal"/>
    <w:rsid w:val="00493D52"/>
    <w:pPr>
      <w:spacing w:before="100" w:beforeAutospacing="1" w:after="100" w:afterAutospacing="1" w:line="240" w:lineRule="auto"/>
    </w:pPr>
    <w:rPr>
      <w:rFonts w:ascii="Times New Roman" w:eastAsia="Times New Roman" w:hAnsi="Times New Roman"/>
      <w:sz w:val="24"/>
      <w:szCs w:val="24"/>
      <w:lang w:eastAsia="en-GB"/>
    </w:rPr>
  </w:style>
  <w:style w:type="character" w:customStyle="1" w:styleId="normaltextrun">
    <w:name w:val="normaltextrun"/>
    <w:basedOn w:val="DefaultParagraphFont"/>
    <w:rsid w:val="00493D52"/>
  </w:style>
  <w:style w:type="character" w:customStyle="1" w:styleId="eop">
    <w:name w:val="eop"/>
    <w:basedOn w:val="DefaultParagraphFont"/>
    <w:rsid w:val="00493D52"/>
  </w:style>
  <w:style w:type="character" w:styleId="Strong">
    <w:name w:val="Strong"/>
    <w:basedOn w:val="DefaultParagraphFont"/>
    <w:uiPriority w:val="22"/>
    <w:qFormat/>
    <w:rsid w:val="001266DE"/>
    <w:rPr>
      <w:b/>
      <w:bCs/>
    </w:rPr>
  </w:style>
  <w:style w:type="table" w:styleId="LightList-Accent3">
    <w:name w:val="Light List Accent 3"/>
    <w:basedOn w:val="TableNormal"/>
    <w:uiPriority w:val="61"/>
    <w:rsid w:val="00731F29"/>
    <w:pPr>
      <w:spacing w:after="0" w:line="240" w:lineRule="auto"/>
    </w:pPr>
    <w:rPr>
      <w:rFonts w:eastAsiaTheme="minorEastAsia"/>
      <w:lang w:val="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GridTable7Colorful-Accent3">
    <w:name w:val="Grid Table 7 Colorful Accent 3"/>
    <w:basedOn w:val="TableNormal"/>
    <w:uiPriority w:val="52"/>
    <w:rsid w:val="0024559F"/>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character" w:styleId="FollowedHyperlink">
    <w:name w:val="FollowedHyperlink"/>
    <w:basedOn w:val="DefaultParagraphFont"/>
    <w:uiPriority w:val="99"/>
    <w:semiHidden/>
    <w:unhideWhenUsed/>
    <w:rsid w:val="00BF765C"/>
    <w:rPr>
      <w:color w:val="954F72" w:themeColor="followedHyperlink"/>
      <w:u w:val="single"/>
    </w:rPr>
  </w:style>
  <w:style w:type="paragraph" w:styleId="Revision">
    <w:name w:val="Revision"/>
    <w:hidden/>
    <w:uiPriority w:val="99"/>
    <w:semiHidden/>
    <w:rsid w:val="005821AE"/>
    <w:pPr>
      <w:spacing w:after="0" w:line="240" w:lineRule="auto"/>
    </w:pPr>
    <w:rPr>
      <w:rFonts w:ascii="Calibri" w:eastAsia="Calibri" w:hAnsi="Calibri" w:cs="Times New Roman"/>
      <w:lang w:val="en-GB"/>
    </w:rPr>
  </w:style>
  <w:style w:type="paragraph" w:customStyle="1" w:styleId="TableCell">
    <w:name w:val="Table Cell"/>
    <w:basedOn w:val="Normal"/>
    <w:link w:val="TableCellChar"/>
    <w:autoRedefine/>
    <w:qFormat/>
    <w:rsid w:val="001624FD"/>
    <w:pPr>
      <w:keepNext/>
      <w:keepLines/>
      <w:spacing w:before="120" w:after="120" w:line="240" w:lineRule="auto"/>
      <w:ind w:left="57"/>
    </w:pPr>
    <w:rPr>
      <w:rFonts w:ascii="FiraCode Nerd Font" w:hAnsi="FiraCode Nerd Font"/>
      <w:sz w:val="16"/>
    </w:rPr>
  </w:style>
  <w:style w:type="character" w:customStyle="1" w:styleId="TableCellChar">
    <w:name w:val="Table Cell Char"/>
    <w:basedOn w:val="DefaultParagraphFont"/>
    <w:link w:val="TableCell"/>
    <w:rsid w:val="001624FD"/>
    <w:rPr>
      <w:rFonts w:ascii="FiraCode Nerd Font" w:eastAsia="Calibri" w:hAnsi="FiraCode Nerd Font" w:cs="Times New Roman"/>
      <w:sz w:val="16"/>
      <w:lang w:val="en-GB"/>
    </w:rPr>
  </w:style>
  <w:style w:type="paragraph" w:styleId="TOC4">
    <w:name w:val="toc 4"/>
    <w:basedOn w:val="TOC1"/>
    <w:next w:val="Normal"/>
    <w:autoRedefine/>
    <w:uiPriority w:val="39"/>
    <w:unhideWhenUsed/>
    <w:rsid w:val="00AC0025"/>
    <w:pPr>
      <w:spacing w:after="100"/>
      <w:ind w:left="660"/>
    </w:pPr>
  </w:style>
  <w:style w:type="paragraph" w:customStyle="1" w:styleId="FirstParagraph">
    <w:name w:val="First Paragraph"/>
    <w:basedOn w:val="BodyText"/>
    <w:qFormat/>
    <w:rsid w:val="00460A69"/>
    <w:pPr>
      <w:spacing w:after="0"/>
      <w:ind w:firstLine="0"/>
    </w:pPr>
  </w:style>
  <w:style w:type="paragraph" w:customStyle="1" w:styleId="Paragraph0">
    <w:name w:val="Paragraph"/>
    <w:basedOn w:val="BodyText"/>
    <w:qFormat/>
    <w:rsid w:val="000C0792"/>
    <w:pPr>
      <w:spacing w:after="0"/>
      <w:pPrChange w:id="6" w:author="Carl Ollvik Aasa" w:date="2021-08-03T17:11:00Z">
        <w:pPr>
          <w:widowControl w:val="0"/>
          <w:shd w:val="clear" w:color="auto" w:fill="FFFFFF" w:themeFill="background1"/>
          <w:autoSpaceDE w:val="0"/>
          <w:autoSpaceDN w:val="0"/>
          <w:spacing w:before="120" w:after="60" w:line="360" w:lineRule="auto"/>
          <w:ind w:firstLine="397"/>
          <w:contextualSpacing/>
          <w:jc w:val="both"/>
        </w:pPr>
      </w:pPrChange>
    </w:pPr>
    <w:rPr>
      <w:rFonts w:eastAsia="FiraCode Nerd Font"/>
      <w:rPrChange w:id="6" w:author="Carl Ollvik Aasa" w:date="2021-08-03T17:11:00Z">
        <w:rPr>
          <w:rFonts w:ascii="Adobe Garamond Pro" w:eastAsia="FiraCode Nerd Font" w:hAnsi="Adobe Garamond Pro"/>
          <w:color w:val="000000" w:themeColor="text1"/>
          <w:spacing w:val="-10"/>
          <w:kern w:val="24"/>
          <w:sz w:val="24"/>
          <w:szCs w:val="24"/>
          <w:lang w:val="en-US" w:eastAsia="en-US" w:bidi="ar-SA"/>
        </w:rPr>
      </w:rPrChange>
    </w:rPr>
  </w:style>
  <w:style w:type="character" w:styleId="SubtleReference">
    <w:name w:val="Subtle Reference"/>
    <w:basedOn w:val="DefaultParagraphFont"/>
    <w:uiPriority w:val="31"/>
    <w:qFormat/>
    <w:rsid w:val="00150995"/>
    <w:rPr>
      <w:smallCaps/>
      <w:color w:val="5A5A5A" w:themeColor="text1" w:themeTint="A5"/>
    </w:rPr>
  </w:style>
  <w:style w:type="character" w:styleId="IntenseReference">
    <w:name w:val="Intense Reference"/>
    <w:basedOn w:val="DefaultParagraphFont"/>
    <w:uiPriority w:val="32"/>
    <w:qFormat/>
    <w:rsid w:val="00150995"/>
    <w:rPr>
      <w:b/>
      <w:bCs/>
      <w:smallCaps/>
      <w:color w:val="5B9BD5" w:themeColor="accent1"/>
      <w:spacing w:val="5"/>
    </w:rPr>
  </w:style>
  <w:style w:type="paragraph" w:customStyle="1" w:styleId="Reference">
    <w:name w:val="Reference"/>
    <w:basedOn w:val="BodyText"/>
    <w:link w:val="ReferenceChar"/>
    <w:autoRedefine/>
    <w:qFormat/>
    <w:rsid w:val="009E6ECB"/>
    <w:rPr>
      <w:rFonts w:ascii="Adobe Garamond Pro Bold" w:hAnsi="Adobe Garamond Pro Bold"/>
      <w:b/>
      <w:color w:val="C45911" w:themeColor="accent2" w:themeShade="BF"/>
      <w:kern w:val="0"/>
      <w:position w:val="2"/>
    </w:rPr>
  </w:style>
  <w:style w:type="character" w:styleId="UnresolvedMention">
    <w:name w:val="Unresolved Mention"/>
    <w:basedOn w:val="DefaultParagraphFont"/>
    <w:uiPriority w:val="99"/>
    <w:semiHidden/>
    <w:unhideWhenUsed/>
    <w:rsid w:val="0095099D"/>
    <w:rPr>
      <w:color w:val="605E5C"/>
      <w:shd w:val="clear" w:color="auto" w:fill="E1DFDD"/>
    </w:rPr>
  </w:style>
  <w:style w:type="character" w:customStyle="1" w:styleId="ReferenceChar">
    <w:name w:val="Reference Char"/>
    <w:basedOn w:val="DefaultParagraphFont"/>
    <w:link w:val="Reference"/>
    <w:rsid w:val="009E6ECB"/>
    <w:rPr>
      <w:rFonts w:ascii="Adobe Garamond Pro Bold" w:eastAsia="Times New Roman" w:hAnsi="Adobe Garamond Pro Bold" w:cs="Times New Roman"/>
      <w:b/>
      <w:color w:val="C45911" w:themeColor="accent2" w:themeShade="BF"/>
      <w:spacing w:val="-10"/>
      <w:position w:val="2"/>
      <w:sz w:val="24"/>
      <w:szCs w:val="24"/>
      <w:shd w:val="clear" w:color="auto" w:fill="FFFFFF" w:themeFill="background1"/>
      <w:lang w:val="en-US"/>
    </w:rPr>
  </w:style>
  <w:style w:type="paragraph" w:styleId="TableofFigures">
    <w:name w:val="table of figures"/>
    <w:basedOn w:val="Normal"/>
    <w:next w:val="Normal"/>
    <w:uiPriority w:val="99"/>
    <w:unhideWhenUsed/>
    <w:rsid w:val="00A83575"/>
    <w:pPr>
      <w:spacing w:after="0"/>
      <w:ind w:left="440" w:hanging="440"/>
    </w:pPr>
    <w:rPr>
      <w:rFonts w:asciiTheme="minorHAnsi" w:hAnsiTheme="minorHAnsi"/>
      <w:smallCaps/>
      <w:sz w:val="20"/>
      <w:szCs w:val="20"/>
    </w:rPr>
  </w:style>
  <w:style w:type="character" w:styleId="HTMLCode">
    <w:name w:val="HTML Code"/>
    <w:basedOn w:val="DefaultParagraphFont"/>
    <w:uiPriority w:val="99"/>
    <w:semiHidden/>
    <w:unhideWhenUsed/>
    <w:rsid w:val="00163BDF"/>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F6C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6F6C90"/>
    <w:rPr>
      <w:rFonts w:ascii="Courier New" w:eastAsia="Times New Roman" w:hAnsi="Courier New" w:cs="Courier New"/>
      <w:sz w:val="20"/>
      <w:szCs w:val="20"/>
      <w:lang w:val="en-GB" w:eastAsia="en-GB"/>
    </w:rPr>
  </w:style>
  <w:style w:type="character" w:styleId="EndnoteReference">
    <w:name w:val="endnote reference"/>
    <w:basedOn w:val="DefaultParagraphFont"/>
    <w:uiPriority w:val="99"/>
    <w:semiHidden/>
    <w:unhideWhenUsed/>
    <w:rsid w:val="00F52591"/>
    <w:rPr>
      <w:vertAlign w:val="superscript"/>
    </w:rPr>
  </w:style>
  <w:style w:type="character" w:styleId="Emphasis">
    <w:name w:val="Emphasis"/>
    <w:basedOn w:val="DefaultParagraphFont"/>
    <w:uiPriority w:val="20"/>
    <w:qFormat/>
    <w:rsid w:val="007A32E7"/>
    <w:rPr>
      <w:i/>
      <w:iCs/>
    </w:rPr>
  </w:style>
  <w:style w:type="paragraph" w:customStyle="1" w:styleId="Pra">
    <w:name w:val="Pra"/>
    <w:basedOn w:val="FirstParagraph"/>
    <w:rsid w:val="00B6325D"/>
    <w:rPr>
      <w:lang w:val="en-GB"/>
    </w:rPr>
  </w:style>
  <w:style w:type="paragraph" w:customStyle="1" w:styleId="Heading1-notnr">
    <w:name w:val="Heading 1 - not nr"/>
    <w:basedOn w:val="Heading1"/>
    <w:rsid w:val="0005383C"/>
    <w:pPr>
      <w:numPr>
        <w:numId w:val="0"/>
      </w:numPr>
    </w:pPr>
  </w:style>
  <w:style w:type="paragraph" w:customStyle="1" w:styleId="Heading1-no-nr">
    <w:name w:val="Heading1-no-nr"/>
    <w:basedOn w:val="Heading1-notnr"/>
    <w:rsid w:val="000538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76772">
      <w:bodyDiv w:val="1"/>
      <w:marLeft w:val="0"/>
      <w:marRight w:val="0"/>
      <w:marTop w:val="0"/>
      <w:marBottom w:val="0"/>
      <w:divBdr>
        <w:top w:val="none" w:sz="0" w:space="0" w:color="auto"/>
        <w:left w:val="none" w:sz="0" w:space="0" w:color="auto"/>
        <w:bottom w:val="none" w:sz="0" w:space="0" w:color="auto"/>
        <w:right w:val="none" w:sz="0" w:space="0" w:color="auto"/>
      </w:divBdr>
    </w:div>
    <w:div w:id="41708944">
      <w:bodyDiv w:val="1"/>
      <w:marLeft w:val="0"/>
      <w:marRight w:val="0"/>
      <w:marTop w:val="0"/>
      <w:marBottom w:val="0"/>
      <w:divBdr>
        <w:top w:val="none" w:sz="0" w:space="0" w:color="auto"/>
        <w:left w:val="none" w:sz="0" w:space="0" w:color="auto"/>
        <w:bottom w:val="none" w:sz="0" w:space="0" w:color="auto"/>
        <w:right w:val="none" w:sz="0" w:space="0" w:color="auto"/>
      </w:divBdr>
      <w:divsChild>
        <w:div w:id="194923652">
          <w:marLeft w:val="0"/>
          <w:marRight w:val="0"/>
          <w:marTop w:val="0"/>
          <w:marBottom w:val="0"/>
          <w:divBdr>
            <w:top w:val="none" w:sz="0" w:space="0" w:color="auto"/>
            <w:left w:val="none" w:sz="0" w:space="0" w:color="auto"/>
            <w:bottom w:val="none" w:sz="0" w:space="0" w:color="auto"/>
            <w:right w:val="none" w:sz="0" w:space="0" w:color="auto"/>
          </w:divBdr>
          <w:divsChild>
            <w:div w:id="934171351">
              <w:marLeft w:val="0"/>
              <w:marRight w:val="0"/>
              <w:marTop w:val="0"/>
              <w:marBottom w:val="0"/>
              <w:divBdr>
                <w:top w:val="none" w:sz="0" w:space="0" w:color="auto"/>
                <w:left w:val="none" w:sz="0" w:space="0" w:color="auto"/>
                <w:bottom w:val="none" w:sz="0" w:space="0" w:color="auto"/>
                <w:right w:val="none" w:sz="0" w:space="0" w:color="auto"/>
              </w:divBdr>
            </w:div>
            <w:div w:id="84451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5859">
      <w:bodyDiv w:val="1"/>
      <w:marLeft w:val="0"/>
      <w:marRight w:val="0"/>
      <w:marTop w:val="0"/>
      <w:marBottom w:val="0"/>
      <w:divBdr>
        <w:top w:val="none" w:sz="0" w:space="0" w:color="auto"/>
        <w:left w:val="none" w:sz="0" w:space="0" w:color="auto"/>
        <w:bottom w:val="none" w:sz="0" w:space="0" w:color="auto"/>
        <w:right w:val="none" w:sz="0" w:space="0" w:color="auto"/>
      </w:divBdr>
      <w:divsChild>
        <w:div w:id="335228247">
          <w:marLeft w:val="0"/>
          <w:marRight w:val="0"/>
          <w:marTop w:val="0"/>
          <w:marBottom w:val="0"/>
          <w:divBdr>
            <w:top w:val="none" w:sz="0" w:space="0" w:color="auto"/>
            <w:left w:val="none" w:sz="0" w:space="0" w:color="auto"/>
            <w:bottom w:val="none" w:sz="0" w:space="0" w:color="auto"/>
            <w:right w:val="none" w:sz="0" w:space="0" w:color="auto"/>
          </w:divBdr>
        </w:div>
        <w:div w:id="1731077737">
          <w:marLeft w:val="0"/>
          <w:marRight w:val="0"/>
          <w:marTop w:val="0"/>
          <w:marBottom w:val="0"/>
          <w:divBdr>
            <w:top w:val="none" w:sz="0" w:space="0" w:color="auto"/>
            <w:left w:val="none" w:sz="0" w:space="0" w:color="auto"/>
            <w:bottom w:val="none" w:sz="0" w:space="0" w:color="auto"/>
            <w:right w:val="none" w:sz="0" w:space="0" w:color="auto"/>
          </w:divBdr>
        </w:div>
        <w:div w:id="258029992">
          <w:marLeft w:val="0"/>
          <w:marRight w:val="0"/>
          <w:marTop w:val="0"/>
          <w:marBottom w:val="0"/>
          <w:divBdr>
            <w:top w:val="none" w:sz="0" w:space="0" w:color="auto"/>
            <w:left w:val="none" w:sz="0" w:space="0" w:color="auto"/>
            <w:bottom w:val="none" w:sz="0" w:space="0" w:color="auto"/>
            <w:right w:val="none" w:sz="0" w:space="0" w:color="auto"/>
          </w:divBdr>
        </w:div>
        <w:div w:id="1857495569">
          <w:marLeft w:val="0"/>
          <w:marRight w:val="0"/>
          <w:marTop w:val="0"/>
          <w:marBottom w:val="0"/>
          <w:divBdr>
            <w:top w:val="none" w:sz="0" w:space="0" w:color="auto"/>
            <w:left w:val="none" w:sz="0" w:space="0" w:color="auto"/>
            <w:bottom w:val="none" w:sz="0" w:space="0" w:color="auto"/>
            <w:right w:val="none" w:sz="0" w:space="0" w:color="auto"/>
          </w:divBdr>
        </w:div>
        <w:div w:id="2042436336">
          <w:marLeft w:val="0"/>
          <w:marRight w:val="0"/>
          <w:marTop w:val="0"/>
          <w:marBottom w:val="0"/>
          <w:divBdr>
            <w:top w:val="none" w:sz="0" w:space="0" w:color="auto"/>
            <w:left w:val="none" w:sz="0" w:space="0" w:color="auto"/>
            <w:bottom w:val="none" w:sz="0" w:space="0" w:color="auto"/>
            <w:right w:val="none" w:sz="0" w:space="0" w:color="auto"/>
          </w:divBdr>
        </w:div>
      </w:divsChild>
    </w:div>
    <w:div w:id="171142969">
      <w:bodyDiv w:val="1"/>
      <w:marLeft w:val="0"/>
      <w:marRight w:val="0"/>
      <w:marTop w:val="0"/>
      <w:marBottom w:val="0"/>
      <w:divBdr>
        <w:top w:val="none" w:sz="0" w:space="0" w:color="auto"/>
        <w:left w:val="none" w:sz="0" w:space="0" w:color="auto"/>
        <w:bottom w:val="none" w:sz="0" w:space="0" w:color="auto"/>
        <w:right w:val="none" w:sz="0" w:space="0" w:color="auto"/>
      </w:divBdr>
      <w:divsChild>
        <w:div w:id="845025091">
          <w:marLeft w:val="0"/>
          <w:marRight w:val="0"/>
          <w:marTop w:val="0"/>
          <w:marBottom w:val="0"/>
          <w:divBdr>
            <w:top w:val="none" w:sz="0" w:space="0" w:color="auto"/>
            <w:left w:val="none" w:sz="0" w:space="0" w:color="auto"/>
            <w:bottom w:val="none" w:sz="0" w:space="0" w:color="auto"/>
            <w:right w:val="none" w:sz="0" w:space="0" w:color="auto"/>
          </w:divBdr>
          <w:divsChild>
            <w:div w:id="214427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970155">
      <w:bodyDiv w:val="1"/>
      <w:marLeft w:val="0"/>
      <w:marRight w:val="0"/>
      <w:marTop w:val="0"/>
      <w:marBottom w:val="0"/>
      <w:divBdr>
        <w:top w:val="none" w:sz="0" w:space="0" w:color="auto"/>
        <w:left w:val="none" w:sz="0" w:space="0" w:color="auto"/>
        <w:bottom w:val="none" w:sz="0" w:space="0" w:color="auto"/>
        <w:right w:val="none" w:sz="0" w:space="0" w:color="auto"/>
      </w:divBdr>
    </w:div>
    <w:div w:id="215285868">
      <w:bodyDiv w:val="1"/>
      <w:marLeft w:val="0"/>
      <w:marRight w:val="0"/>
      <w:marTop w:val="0"/>
      <w:marBottom w:val="0"/>
      <w:divBdr>
        <w:top w:val="none" w:sz="0" w:space="0" w:color="auto"/>
        <w:left w:val="none" w:sz="0" w:space="0" w:color="auto"/>
        <w:bottom w:val="none" w:sz="0" w:space="0" w:color="auto"/>
        <w:right w:val="none" w:sz="0" w:space="0" w:color="auto"/>
      </w:divBdr>
      <w:divsChild>
        <w:div w:id="1260794136">
          <w:marLeft w:val="0"/>
          <w:marRight w:val="0"/>
          <w:marTop w:val="0"/>
          <w:marBottom w:val="0"/>
          <w:divBdr>
            <w:top w:val="none" w:sz="0" w:space="0" w:color="auto"/>
            <w:left w:val="none" w:sz="0" w:space="0" w:color="auto"/>
            <w:bottom w:val="none" w:sz="0" w:space="0" w:color="auto"/>
            <w:right w:val="none" w:sz="0" w:space="0" w:color="auto"/>
          </w:divBdr>
          <w:divsChild>
            <w:div w:id="1090738458">
              <w:marLeft w:val="0"/>
              <w:marRight w:val="0"/>
              <w:marTop w:val="0"/>
              <w:marBottom w:val="0"/>
              <w:divBdr>
                <w:top w:val="none" w:sz="0" w:space="0" w:color="auto"/>
                <w:left w:val="none" w:sz="0" w:space="0" w:color="auto"/>
                <w:bottom w:val="none" w:sz="0" w:space="0" w:color="auto"/>
                <w:right w:val="none" w:sz="0" w:space="0" w:color="auto"/>
              </w:divBdr>
            </w:div>
            <w:div w:id="1506091938">
              <w:marLeft w:val="0"/>
              <w:marRight w:val="0"/>
              <w:marTop w:val="0"/>
              <w:marBottom w:val="0"/>
              <w:divBdr>
                <w:top w:val="none" w:sz="0" w:space="0" w:color="auto"/>
                <w:left w:val="none" w:sz="0" w:space="0" w:color="auto"/>
                <w:bottom w:val="none" w:sz="0" w:space="0" w:color="auto"/>
                <w:right w:val="none" w:sz="0" w:space="0" w:color="auto"/>
              </w:divBdr>
            </w:div>
            <w:div w:id="2117166962">
              <w:marLeft w:val="0"/>
              <w:marRight w:val="0"/>
              <w:marTop w:val="0"/>
              <w:marBottom w:val="0"/>
              <w:divBdr>
                <w:top w:val="none" w:sz="0" w:space="0" w:color="auto"/>
                <w:left w:val="none" w:sz="0" w:space="0" w:color="auto"/>
                <w:bottom w:val="none" w:sz="0" w:space="0" w:color="auto"/>
                <w:right w:val="none" w:sz="0" w:space="0" w:color="auto"/>
              </w:divBdr>
            </w:div>
            <w:div w:id="861363015">
              <w:marLeft w:val="0"/>
              <w:marRight w:val="0"/>
              <w:marTop w:val="0"/>
              <w:marBottom w:val="0"/>
              <w:divBdr>
                <w:top w:val="none" w:sz="0" w:space="0" w:color="auto"/>
                <w:left w:val="none" w:sz="0" w:space="0" w:color="auto"/>
                <w:bottom w:val="none" w:sz="0" w:space="0" w:color="auto"/>
                <w:right w:val="none" w:sz="0" w:space="0" w:color="auto"/>
              </w:divBdr>
            </w:div>
            <w:div w:id="1748066059">
              <w:marLeft w:val="0"/>
              <w:marRight w:val="0"/>
              <w:marTop w:val="0"/>
              <w:marBottom w:val="0"/>
              <w:divBdr>
                <w:top w:val="none" w:sz="0" w:space="0" w:color="auto"/>
                <w:left w:val="none" w:sz="0" w:space="0" w:color="auto"/>
                <w:bottom w:val="none" w:sz="0" w:space="0" w:color="auto"/>
                <w:right w:val="none" w:sz="0" w:space="0" w:color="auto"/>
              </w:divBdr>
            </w:div>
            <w:div w:id="1396514337">
              <w:marLeft w:val="0"/>
              <w:marRight w:val="0"/>
              <w:marTop w:val="0"/>
              <w:marBottom w:val="0"/>
              <w:divBdr>
                <w:top w:val="none" w:sz="0" w:space="0" w:color="auto"/>
                <w:left w:val="none" w:sz="0" w:space="0" w:color="auto"/>
                <w:bottom w:val="none" w:sz="0" w:space="0" w:color="auto"/>
                <w:right w:val="none" w:sz="0" w:space="0" w:color="auto"/>
              </w:divBdr>
            </w:div>
            <w:div w:id="1737776942">
              <w:marLeft w:val="0"/>
              <w:marRight w:val="0"/>
              <w:marTop w:val="0"/>
              <w:marBottom w:val="0"/>
              <w:divBdr>
                <w:top w:val="none" w:sz="0" w:space="0" w:color="auto"/>
                <w:left w:val="none" w:sz="0" w:space="0" w:color="auto"/>
                <w:bottom w:val="none" w:sz="0" w:space="0" w:color="auto"/>
                <w:right w:val="none" w:sz="0" w:space="0" w:color="auto"/>
              </w:divBdr>
            </w:div>
            <w:div w:id="356588414">
              <w:marLeft w:val="0"/>
              <w:marRight w:val="0"/>
              <w:marTop w:val="0"/>
              <w:marBottom w:val="0"/>
              <w:divBdr>
                <w:top w:val="none" w:sz="0" w:space="0" w:color="auto"/>
                <w:left w:val="none" w:sz="0" w:space="0" w:color="auto"/>
                <w:bottom w:val="none" w:sz="0" w:space="0" w:color="auto"/>
                <w:right w:val="none" w:sz="0" w:space="0" w:color="auto"/>
              </w:divBdr>
            </w:div>
            <w:div w:id="1097751980">
              <w:marLeft w:val="0"/>
              <w:marRight w:val="0"/>
              <w:marTop w:val="0"/>
              <w:marBottom w:val="0"/>
              <w:divBdr>
                <w:top w:val="none" w:sz="0" w:space="0" w:color="auto"/>
                <w:left w:val="none" w:sz="0" w:space="0" w:color="auto"/>
                <w:bottom w:val="none" w:sz="0" w:space="0" w:color="auto"/>
                <w:right w:val="none" w:sz="0" w:space="0" w:color="auto"/>
              </w:divBdr>
            </w:div>
            <w:div w:id="624852068">
              <w:marLeft w:val="0"/>
              <w:marRight w:val="0"/>
              <w:marTop w:val="0"/>
              <w:marBottom w:val="0"/>
              <w:divBdr>
                <w:top w:val="none" w:sz="0" w:space="0" w:color="auto"/>
                <w:left w:val="none" w:sz="0" w:space="0" w:color="auto"/>
                <w:bottom w:val="none" w:sz="0" w:space="0" w:color="auto"/>
                <w:right w:val="none" w:sz="0" w:space="0" w:color="auto"/>
              </w:divBdr>
            </w:div>
            <w:div w:id="1002273453">
              <w:marLeft w:val="0"/>
              <w:marRight w:val="0"/>
              <w:marTop w:val="0"/>
              <w:marBottom w:val="0"/>
              <w:divBdr>
                <w:top w:val="none" w:sz="0" w:space="0" w:color="auto"/>
                <w:left w:val="none" w:sz="0" w:space="0" w:color="auto"/>
                <w:bottom w:val="none" w:sz="0" w:space="0" w:color="auto"/>
                <w:right w:val="none" w:sz="0" w:space="0" w:color="auto"/>
              </w:divBdr>
            </w:div>
            <w:div w:id="1963923000">
              <w:marLeft w:val="0"/>
              <w:marRight w:val="0"/>
              <w:marTop w:val="0"/>
              <w:marBottom w:val="0"/>
              <w:divBdr>
                <w:top w:val="none" w:sz="0" w:space="0" w:color="auto"/>
                <w:left w:val="none" w:sz="0" w:space="0" w:color="auto"/>
                <w:bottom w:val="none" w:sz="0" w:space="0" w:color="auto"/>
                <w:right w:val="none" w:sz="0" w:space="0" w:color="auto"/>
              </w:divBdr>
            </w:div>
            <w:div w:id="210410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86477">
      <w:bodyDiv w:val="1"/>
      <w:marLeft w:val="0"/>
      <w:marRight w:val="0"/>
      <w:marTop w:val="0"/>
      <w:marBottom w:val="0"/>
      <w:divBdr>
        <w:top w:val="none" w:sz="0" w:space="0" w:color="auto"/>
        <w:left w:val="none" w:sz="0" w:space="0" w:color="auto"/>
        <w:bottom w:val="none" w:sz="0" w:space="0" w:color="auto"/>
        <w:right w:val="none" w:sz="0" w:space="0" w:color="auto"/>
      </w:divBdr>
    </w:div>
    <w:div w:id="232662296">
      <w:bodyDiv w:val="1"/>
      <w:marLeft w:val="0"/>
      <w:marRight w:val="0"/>
      <w:marTop w:val="0"/>
      <w:marBottom w:val="0"/>
      <w:divBdr>
        <w:top w:val="none" w:sz="0" w:space="0" w:color="auto"/>
        <w:left w:val="none" w:sz="0" w:space="0" w:color="auto"/>
        <w:bottom w:val="none" w:sz="0" w:space="0" w:color="auto"/>
        <w:right w:val="none" w:sz="0" w:space="0" w:color="auto"/>
      </w:divBdr>
    </w:div>
    <w:div w:id="258684448">
      <w:bodyDiv w:val="1"/>
      <w:marLeft w:val="0"/>
      <w:marRight w:val="0"/>
      <w:marTop w:val="0"/>
      <w:marBottom w:val="0"/>
      <w:divBdr>
        <w:top w:val="none" w:sz="0" w:space="0" w:color="auto"/>
        <w:left w:val="none" w:sz="0" w:space="0" w:color="auto"/>
        <w:bottom w:val="none" w:sz="0" w:space="0" w:color="auto"/>
        <w:right w:val="none" w:sz="0" w:space="0" w:color="auto"/>
      </w:divBdr>
    </w:div>
    <w:div w:id="295380117">
      <w:bodyDiv w:val="1"/>
      <w:marLeft w:val="0"/>
      <w:marRight w:val="0"/>
      <w:marTop w:val="0"/>
      <w:marBottom w:val="0"/>
      <w:divBdr>
        <w:top w:val="none" w:sz="0" w:space="0" w:color="auto"/>
        <w:left w:val="none" w:sz="0" w:space="0" w:color="auto"/>
        <w:bottom w:val="none" w:sz="0" w:space="0" w:color="auto"/>
        <w:right w:val="none" w:sz="0" w:space="0" w:color="auto"/>
      </w:divBdr>
      <w:divsChild>
        <w:div w:id="1374891999">
          <w:marLeft w:val="0"/>
          <w:marRight w:val="0"/>
          <w:marTop w:val="0"/>
          <w:marBottom w:val="0"/>
          <w:divBdr>
            <w:top w:val="none" w:sz="0" w:space="0" w:color="auto"/>
            <w:left w:val="none" w:sz="0" w:space="0" w:color="auto"/>
            <w:bottom w:val="none" w:sz="0" w:space="0" w:color="auto"/>
            <w:right w:val="none" w:sz="0" w:space="0" w:color="auto"/>
          </w:divBdr>
          <w:divsChild>
            <w:div w:id="77109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69176">
      <w:bodyDiv w:val="1"/>
      <w:marLeft w:val="0"/>
      <w:marRight w:val="0"/>
      <w:marTop w:val="0"/>
      <w:marBottom w:val="0"/>
      <w:divBdr>
        <w:top w:val="none" w:sz="0" w:space="0" w:color="auto"/>
        <w:left w:val="none" w:sz="0" w:space="0" w:color="auto"/>
        <w:bottom w:val="none" w:sz="0" w:space="0" w:color="auto"/>
        <w:right w:val="none" w:sz="0" w:space="0" w:color="auto"/>
      </w:divBdr>
      <w:divsChild>
        <w:div w:id="271480457">
          <w:marLeft w:val="0"/>
          <w:marRight w:val="0"/>
          <w:marTop w:val="0"/>
          <w:marBottom w:val="0"/>
          <w:divBdr>
            <w:top w:val="none" w:sz="0" w:space="0" w:color="auto"/>
            <w:left w:val="none" w:sz="0" w:space="0" w:color="auto"/>
            <w:bottom w:val="none" w:sz="0" w:space="0" w:color="auto"/>
            <w:right w:val="none" w:sz="0" w:space="0" w:color="auto"/>
          </w:divBdr>
        </w:div>
      </w:divsChild>
    </w:div>
    <w:div w:id="313150090">
      <w:bodyDiv w:val="1"/>
      <w:marLeft w:val="0"/>
      <w:marRight w:val="0"/>
      <w:marTop w:val="0"/>
      <w:marBottom w:val="0"/>
      <w:divBdr>
        <w:top w:val="none" w:sz="0" w:space="0" w:color="auto"/>
        <w:left w:val="none" w:sz="0" w:space="0" w:color="auto"/>
        <w:bottom w:val="none" w:sz="0" w:space="0" w:color="auto"/>
        <w:right w:val="none" w:sz="0" w:space="0" w:color="auto"/>
      </w:divBdr>
    </w:div>
    <w:div w:id="323240974">
      <w:bodyDiv w:val="1"/>
      <w:marLeft w:val="0"/>
      <w:marRight w:val="0"/>
      <w:marTop w:val="0"/>
      <w:marBottom w:val="0"/>
      <w:divBdr>
        <w:top w:val="none" w:sz="0" w:space="0" w:color="auto"/>
        <w:left w:val="none" w:sz="0" w:space="0" w:color="auto"/>
        <w:bottom w:val="none" w:sz="0" w:space="0" w:color="auto"/>
        <w:right w:val="none" w:sz="0" w:space="0" w:color="auto"/>
      </w:divBdr>
      <w:divsChild>
        <w:div w:id="897012989">
          <w:marLeft w:val="0"/>
          <w:marRight w:val="0"/>
          <w:marTop w:val="0"/>
          <w:marBottom w:val="0"/>
          <w:divBdr>
            <w:top w:val="none" w:sz="0" w:space="0" w:color="auto"/>
            <w:left w:val="none" w:sz="0" w:space="0" w:color="auto"/>
            <w:bottom w:val="none" w:sz="0" w:space="0" w:color="auto"/>
            <w:right w:val="none" w:sz="0" w:space="0" w:color="auto"/>
          </w:divBdr>
        </w:div>
      </w:divsChild>
    </w:div>
    <w:div w:id="324630193">
      <w:bodyDiv w:val="1"/>
      <w:marLeft w:val="0"/>
      <w:marRight w:val="0"/>
      <w:marTop w:val="0"/>
      <w:marBottom w:val="0"/>
      <w:divBdr>
        <w:top w:val="none" w:sz="0" w:space="0" w:color="auto"/>
        <w:left w:val="none" w:sz="0" w:space="0" w:color="auto"/>
        <w:bottom w:val="none" w:sz="0" w:space="0" w:color="auto"/>
        <w:right w:val="none" w:sz="0" w:space="0" w:color="auto"/>
      </w:divBdr>
    </w:div>
    <w:div w:id="331681477">
      <w:bodyDiv w:val="1"/>
      <w:marLeft w:val="0"/>
      <w:marRight w:val="0"/>
      <w:marTop w:val="0"/>
      <w:marBottom w:val="0"/>
      <w:divBdr>
        <w:top w:val="none" w:sz="0" w:space="0" w:color="auto"/>
        <w:left w:val="none" w:sz="0" w:space="0" w:color="auto"/>
        <w:bottom w:val="none" w:sz="0" w:space="0" w:color="auto"/>
        <w:right w:val="none" w:sz="0" w:space="0" w:color="auto"/>
      </w:divBdr>
      <w:divsChild>
        <w:div w:id="990065378">
          <w:marLeft w:val="0"/>
          <w:marRight w:val="0"/>
          <w:marTop w:val="0"/>
          <w:marBottom w:val="0"/>
          <w:divBdr>
            <w:top w:val="none" w:sz="0" w:space="0" w:color="auto"/>
            <w:left w:val="none" w:sz="0" w:space="0" w:color="auto"/>
            <w:bottom w:val="none" w:sz="0" w:space="0" w:color="auto"/>
            <w:right w:val="none" w:sz="0" w:space="0" w:color="auto"/>
          </w:divBdr>
        </w:div>
      </w:divsChild>
    </w:div>
    <w:div w:id="363138823">
      <w:bodyDiv w:val="1"/>
      <w:marLeft w:val="0"/>
      <w:marRight w:val="0"/>
      <w:marTop w:val="0"/>
      <w:marBottom w:val="0"/>
      <w:divBdr>
        <w:top w:val="none" w:sz="0" w:space="0" w:color="auto"/>
        <w:left w:val="none" w:sz="0" w:space="0" w:color="auto"/>
        <w:bottom w:val="none" w:sz="0" w:space="0" w:color="auto"/>
        <w:right w:val="none" w:sz="0" w:space="0" w:color="auto"/>
      </w:divBdr>
      <w:divsChild>
        <w:div w:id="831138803">
          <w:marLeft w:val="0"/>
          <w:marRight w:val="0"/>
          <w:marTop w:val="0"/>
          <w:marBottom w:val="0"/>
          <w:divBdr>
            <w:top w:val="none" w:sz="0" w:space="0" w:color="auto"/>
            <w:left w:val="none" w:sz="0" w:space="0" w:color="auto"/>
            <w:bottom w:val="none" w:sz="0" w:space="0" w:color="auto"/>
            <w:right w:val="none" w:sz="0" w:space="0" w:color="auto"/>
          </w:divBdr>
        </w:div>
      </w:divsChild>
    </w:div>
    <w:div w:id="435179149">
      <w:bodyDiv w:val="1"/>
      <w:marLeft w:val="0"/>
      <w:marRight w:val="0"/>
      <w:marTop w:val="0"/>
      <w:marBottom w:val="0"/>
      <w:divBdr>
        <w:top w:val="none" w:sz="0" w:space="0" w:color="auto"/>
        <w:left w:val="none" w:sz="0" w:space="0" w:color="auto"/>
        <w:bottom w:val="none" w:sz="0" w:space="0" w:color="auto"/>
        <w:right w:val="none" w:sz="0" w:space="0" w:color="auto"/>
      </w:divBdr>
      <w:divsChild>
        <w:div w:id="701396440">
          <w:marLeft w:val="0"/>
          <w:marRight w:val="0"/>
          <w:marTop w:val="0"/>
          <w:marBottom w:val="0"/>
          <w:divBdr>
            <w:top w:val="none" w:sz="0" w:space="0" w:color="auto"/>
            <w:left w:val="none" w:sz="0" w:space="0" w:color="auto"/>
            <w:bottom w:val="none" w:sz="0" w:space="0" w:color="auto"/>
            <w:right w:val="none" w:sz="0" w:space="0" w:color="auto"/>
          </w:divBdr>
        </w:div>
      </w:divsChild>
    </w:div>
    <w:div w:id="467362748">
      <w:bodyDiv w:val="1"/>
      <w:marLeft w:val="0"/>
      <w:marRight w:val="0"/>
      <w:marTop w:val="0"/>
      <w:marBottom w:val="0"/>
      <w:divBdr>
        <w:top w:val="none" w:sz="0" w:space="0" w:color="auto"/>
        <w:left w:val="none" w:sz="0" w:space="0" w:color="auto"/>
        <w:bottom w:val="none" w:sz="0" w:space="0" w:color="auto"/>
        <w:right w:val="none" w:sz="0" w:space="0" w:color="auto"/>
      </w:divBdr>
      <w:divsChild>
        <w:div w:id="898714733">
          <w:marLeft w:val="0"/>
          <w:marRight w:val="0"/>
          <w:marTop w:val="0"/>
          <w:marBottom w:val="0"/>
          <w:divBdr>
            <w:top w:val="none" w:sz="0" w:space="0" w:color="auto"/>
            <w:left w:val="none" w:sz="0" w:space="0" w:color="auto"/>
            <w:bottom w:val="none" w:sz="0" w:space="0" w:color="auto"/>
            <w:right w:val="none" w:sz="0" w:space="0" w:color="auto"/>
          </w:divBdr>
          <w:divsChild>
            <w:div w:id="85461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714654">
      <w:bodyDiv w:val="1"/>
      <w:marLeft w:val="0"/>
      <w:marRight w:val="0"/>
      <w:marTop w:val="0"/>
      <w:marBottom w:val="0"/>
      <w:divBdr>
        <w:top w:val="none" w:sz="0" w:space="0" w:color="auto"/>
        <w:left w:val="none" w:sz="0" w:space="0" w:color="auto"/>
        <w:bottom w:val="none" w:sz="0" w:space="0" w:color="auto"/>
        <w:right w:val="none" w:sz="0" w:space="0" w:color="auto"/>
      </w:divBdr>
      <w:divsChild>
        <w:div w:id="1899509608">
          <w:marLeft w:val="0"/>
          <w:marRight w:val="0"/>
          <w:marTop w:val="0"/>
          <w:marBottom w:val="0"/>
          <w:divBdr>
            <w:top w:val="none" w:sz="0" w:space="0" w:color="auto"/>
            <w:left w:val="none" w:sz="0" w:space="0" w:color="auto"/>
            <w:bottom w:val="none" w:sz="0" w:space="0" w:color="auto"/>
            <w:right w:val="none" w:sz="0" w:space="0" w:color="auto"/>
          </w:divBdr>
          <w:divsChild>
            <w:div w:id="69285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327169">
      <w:bodyDiv w:val="1"/>
      <w:marLeft w:val="0"/>
      <w:marRight w:val="0"/>
      <w:marTop w:val="0"/>
      <w:marBottom w:val="0"/>
      <w:divBdr>
        <w:top w:val="none" w:sz="0" w:space="0" w:color="auto"/>
        <w:left w:val="none" w:sz="0" w:space="0" w:color="auto"/>
        <w:bottom w:val="none" w:sz="0" w:space="0" w:color="auto"/>
        <w:right w:val="none" w:sz="0" w:space="0" w:color="auto"/>
      </w:divBdr>
      <w:divsChild>
        <w:div w:id="595023919">
          <w:marLeft w:val="0"/>
          <w:marRight w:val="0"/>
          <w:marTop w:val="0"/>
          <w:marBottom w:val="0"/>
          <w:divBdr>
            <w:top w:val="none" w:sz="0" w:space="0" w:color="auto"/>
            <w:left w:val="none" w:sz="0" w:space="0" w:color="auto"/>
            <w:bottom w:val="none" w:sz="0" w:space="0" w:color="auto"/>
            <w:right w:val="none" w:sz="0" w:space="0" w:color="auto"/>
          </w:divBdr>
          <w:divsChild>
            <w:div w:id="180068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831240">
      <w:bodyDiv w:val="1"/>
      <w:marLeft w:val="0"/>
      <w:marRight w:val="0"/>
      <w:marTop w:val="0"/>
      <w:marBottom w:val="0"/>
      <w:divBdr>
        <w:top w:val="none" w:sz="0" w:space="0" w:color="auto"/>
        <w:left w:val="none" w:sz="0" w:space="0" w:color="auto"/>
        <w:bottom w:val="none" w:sz="0" w:space="0" w:color="auto"/>
        <w:right w:val="none" w:sz="0" w:space="0" w:color="auto"/>
      </w:divBdr>
      <w:divsChild>
        <w:div w:id="1245603421">
          <w:marLeft w:val="0"/>
          <w:marRight w:val="0"/>
          <w:marTop w:val="0"/>
          <w:marBottom w:val="0"/>
          <w:divBdr>
            <w:top w:val="none" w:sz="0" w:space="0" w:color="auto"/>
            <w:left w:val="none" w:sz="0" w:space="0" w:color="auto"/>
            <w:bottom w:val="none" w:sz="0" w:space="0" w:color="auto"/>
            <w:right w:val="none" w:sz="0" w:space="0" w:color="auto"/>
          </w:divBdr>
        </w:div>
      </w:divsChild>
    </w:div>
    <w:div w:id="601031542">
      <w:bodyDiv w:val="1"/>
      <w:marLeft w:val="0"/>
      <w:marRight w:val="0"/>
      <w:marTop w:val="0"/>
      <w:marBottom w:val="0"/>
      <w:divBdr>
        <w:top w:val="none" w:sz="0" w:space="0" w:color="auto"/>
        <w:left w:val="none" w:sz="0" w:space="0" w:color="auto"/>
        <w:bottom w:val="none" w:sz="0" w:space="0" w:color="auto"/>
        <w:right w:val="none" w:sz="0" w:space="0" w:color="auto"/>
      </w:divBdr>
      <w:divsChild>
        <w:div w:id="1360471080">
          <w:marLeft w:val="0"/>
          <w:marRight w:val="0"/>
          <w:marTop w:val="0"/>
          <w:marBottom w:val="0"/>
          <w:divBdr>
            <w:top w:val="none" w:sz="0" w:space="0" w:color="auto"/>
            <w:left w:val="none" w:sz="0" w:space="0" w:color="auto"/>
            <w:bottom w:val="none" w:sz="0" w:space="0" w:color="auto"/>
            <w:right w:val="none" w:sz="0" w:space="0" w:color="auto"/>
          </w:divBdr>
        </w:div>
      </w:divsChild>
    </w:div>
    <w:div w:id="603928115">
      <w:bodyDiv w:val="1"/>
      <w:marLeft w:val="0"/>
      <w:marRight w:val="0"/>
      <w:marTop w:val="0"/>
      <w:marBottom w:val="0"/>
      <w:divBdr>
        <w:top w:val="none" w:sz="0" w:space="0" w:color="auto"/>
        <w:left w:val="none" w:sz="0" w:space="0" w:color="auto"/>
        <w:bottom w:val="none" w:sz="0" w:space="0" w:color="auto"/>
        <w:right w:val="none" w:sz="0" w:space="0" w:color="auto"/>
      </w:divBdr>
    </w:div>
    <w:div w:id="675232168">
      <w:bodyDiv w:val="1"/>
      <w:marLeft w:val="0"/>
      <w:marRight w:val="0"/>
      <w:marTop w:val="0"/>
      <w:marBottom w:val="0"/>
      <w:divBdr>
        <w:top w:val="none" w:sz="0" w:space="0" w:color="auto"/>
        <w:left w:val="none" w:sz="0" w:space="0" w:color="auto"/>
        <w:bottom w:val="none" w:sz="0" w:space="0" w:color="auto"/>
        <w:right w:val="none" w:sz="0" w:space="0" w:color="auto"/>
      </w:divBdr>
    </w:div>
    <w:div w:id="699359832">
      <w:bodyDiv w:val="1"/>
      <w:marLeft w:val="0"/>
      <w:marRight w:val="0"/>
      <w:marTop w:val="0"/>
      <w:marBottom w:val="0"/>
      <w:divBdr>
        <w:top w:val="none" w:sz="0" w:space="0" w:color="auto"/>
        <w:left w:val="none" w:sz="0" w:space="0" w:color="auto"/>
        <w:bottom w:val="none" w:sz="0" w:space="0" w:color="auto"/>
        <w:right w:val="none" w:sz="0" w:space="0" w:color="auto"/>
      </w:divBdr>
    </w:div>
    <w:div w:id="716779302">
      <w:bodyDiv w:val="1"/>
      <w:marLeft w:val="0"/>
      <w:marRight w:val="0"/>
      <w:marTop w:val="0"/>
      <w:marBottom w:val="0"/>
      <w:divBdr>
        <w:top w:val="none" w:sz="0" w:space="0" w:color="auto"/>
        <w:left w:val="none" w:sz="0" w:space="0" w:color="auto"/>
        <w:bottom w:val="none" w:sz="0" w:space="0" w:color="auto"/>
        <w:right w:val="none" w:sz="0" w:space="0" w:color="auto"/>
      </w:divBdr>
      <w:divsChild>
        <w:div w:id="202326305">
          <w:marLeft w:val="0"/>
          <w:marRight w:val="0"/>
          <w:marTop w:val="0"/>
          <w:marBottom w:val="0"/>
          <w:divBdr>
            <w:top w:val="none" w:sz="0" w:space="0" w:color="auto"/>
            <w:left w:val="none" w:sz="0" w:space="0" w:color="auto"/>
            <w:bottom w:val="none" w:sz="0" w:space="0" w:color="auto"/>
            <w:right w:val="none" w:sz="0" w:space="0" w:color="auto"/>
          </w:divBdr>
        </w:div>
      </w:divsChild>
    </w:div>
    <w:div w:id="747531922">
      <w:bodyDiv w:val="1"/>
      <w:marLeft w:val="0"/>
      <w:marRight w:val="0"/>
      <w:marTop w:val="0"/>
      <w:marBottom w:val="0"/>
      <w:divBdr>
        <w:top w:val="none" w:sz="0" w:space="0" w:color="auto"/>
        <w:left w:val="none" w:sz="0" w:space="0" w:color="auto"/>
        <w:bottom w:val="none" w:sz="0" w:space="0" w:color="auto"/>
        <w:right w:val="none" w:sz="0" w:space="0" w:color="auto"/>
      </w:divBdr>
      <w:divsChild>
        <w:div w:id="1439910858">
          <w:marLeft w:val="0"/>
          <w:marRight w:val="0"/>
          <w:marTop w:val="0"/>
          <w:marBottom w:val="0"/>
          <w:divBdr>
            <w:top w:val="none" w:sz="0" w:space="0" w:color="auto"/>
            <w:left w:val="none" w:sz="0" w:space="0" w:color="auto"/>
            <w:bottom w:val="none" w:sz="0" w:space="0" w:color="auto"/>
            <w:right w:val="none" w:sz="0" w:space="0" w:color="auto"/>
          </w:divBdr>
        </w:div>
      </w:divsChild>
    </w:div>
    <w:div w:id="751583628">
      <w:bodyDiv w:val="1"/>
      <w:marLeft w:val="0"/>
      <w:marRight w:val="0"/>
      <w:marTop w:val="0"/>
      <w:marBottom w:val="0"/>
      <w:divBdr>
        <w:top w:val="none" w:sz="0" w:space="0" w:color="auto"/>
        <w:left w:val="none" w:sz="0" w:space="0" w:color="auto"/>
        <w:bottom w:val="none" w:sz="0" w:space="0" w:color="auto"/>
        <w:right w:val="none" w:sz="0" w:space="0" w:color="auto"/>
      </w:divBdr>
      <w:divsChild>
        <w:div w:id="845827829">
          <w:marLeft w:val="0"/>
          <w:marRight w:val="0"/>
          <w:marTop w:val="0"/>
          <w:marBottom w:val="0"/>
          <w:divBdr>
            <w:top w:val="none" w:sz="0" w:space="0" w:color="auto"/>
            <w:left w:val="none" w:sz="0" w:space="0" w:color="auto"/>
            <w:bottom w:val="none" w:sz="0" w:space="0" w:color="auto"/>
            <w:right w:val="none" w:sz="0" w:space="0" w:color="auto"/>
          </w:divBdr>
        </w:div>
      </w:divsChild>
    </w:div>
    <w:div w:id="755514745">
      <w:bodyDiv w:val="1"/>
      <w:marLeft w:val="0"/>
      <w:marRight w:val="0"/>
      <w:marTop w:val="0"/>
      <w:marBottom w:val="0"/>
      <w:divBdr>
        <w:top w:val="none" w:sz="0" w:space="0" w:color="auto"/>
        <w:left w:val="none" w:sz="0" w:space="0" w:color="auto"/>
        <w:bottom w:val="none" w:sz="0" w:space="0" w:color="auto"/>
        <w:right w:val="none" w:sz="0" w:space="0" w:color="auto"/>
      </w:divBdr>
    </w:div>
    <w:div w:id="759184049">
      <w:bodyDiv w:val="1"/>
      <w:marLeft w:val="0"/>
      <w:marRight w:val="0"/>
      <w:marTop w:val="0"/>
      <w:marBottom w:val="0"/>
      <w:divBdr>
        <w:top w:val="none" w:sz="0" w:space="0" w:color="auto"/>
        <w:left w:val="none" w:sz="0" w:space="0" w:color="auto"/>
        <w:bottom w:val="none" w:sz="0" w:space="0" w:color="auto"/>
        <w:right w:val="none" w:sz="0" w:space="0" w:color="auto"/>
      </w:divBdr>
    </w:div>
    <w:div w:id="823424813">
      <w:bodyDiv w:val="1"/>
      <w:marLeft w:val="0"/>
      <w:marRight w:val="0"/>
      <w:marTop w:val="0"/>
      <w:marBottom w:val="0"/>
      <w:divBdr>
        <w:top w:val="none" w:sz="0" w:space="0" w:color="auto"/>
        <w:left w:val="none" w:sz="0" w:space="0" w:color="auto"/>
        <w:bottom w:val="none" w:sz="0" w:space="0" w:color="auto"/>
        <w:right w:val="none" w:sz="0" w:space="0" w:color="auto"/>
      </w:divBdr>
    </w:div>
    <w:div w:id="883175297">
      <w:bodyDiv w:val="1"/>
      <w:marLeft w:val="0"/>
      <w:marRight w:val="0"/>
      <w:marTop w:val="0"/>
      <w:marBottom w:val="0"/>
      <w:divBdr>
        <w:top w:val="none" w:sz="0" w:space="0" w:color="auto"/>
        <w:left w:val="none" w:sz="0" w:space="0" w:color="auto"/>
        <w:bottom w:val="none" w:sz="0" w:space="0" w:color="auto"/>
        <w:right w:val="none" w:sz="0" w:space="0" w:color="auto"/>
      </w:divBdr>
      <w:divsChild>
        <w:div w:id="1245261271">
          <w:marLeft w:val="0"/>
          <w:marRight w:val="0"/>
          <w:marTop w:val="0"/>
          <w:marBottom w:val="0"/>
          <w:divBdr>
            <w:top w:val="none" w:sz="0" w:space="0" w:color="auto"/>
            <w:left w:val="none" w:sz="0" w:space="0" w:color="auto"/>
            <w:bottom w:val="none" w:sz="0" w:space="0" w:color="auto"/>
            <w:right w:val="none" w:sz="0" w:space="0" w:color="auto"/>
          </w:divBdr>
        </w:div>
      </w:divsChild>
    </w:div>
    <w:div w:id="1036195106">
      <w:bodyDiv w:val="1"/>
      <w:marLeft w:val="0"/>
      <w:marRight w:val="0"/>
      <w:marTop w:val="0"/>
      <w:marBottom w:val="0"/>
      <w:divBdr>
        <w:top w:val="none" w:sz="0" w:space="0" w:color="auto"/>
        <w:left w:val="none" w:sz="0" w:space="0" w:color="auto"/>
        <w:bottom w:val="none" w:sz="0" w:space="0" w:color="auto"/>
        <w:right w:val="none" w:sz="0" w:space="0" w:color="auto"/>
      </w:divBdr>
    </w:div>
    <w:div w:id="1050348769">
      <w:bodyDiv w:val="1"/>
      <w:marLeft w:val="0"/>
      <w:marRight w:val="0"/>
      <w:marTop w:val="0"/>
      <w:marBottom w:val="0"/>
      <w:divBdr>
        <w:top w:val="none" w:sz="0" w:space="0" w:color="auto"/>
        <w:left w:val="none" w:sz="0" w:space="0" w:color="auto"/>
        <w:bottom w:val="none" w:sz="0" w:space="0" w:color="auto"/>
        <w:right w:val="none" w:sz="0" w:space="0" w:color="auto"/>
      </w:divBdr>
      <w:divsChild>
        <w:div w:id="1067529915">
          <w:marLeft w:val="0"/>
          <w:marRight w:val="0"/>
          <w:marTop w:val="0"/>
          <w:marBottom w:val="0"/>
          <w:divBdr>
            <w:top w:val="none" w:sz="0" w:space="0" w:color="auto"/>
            <w:left w:val="none" w:sz="0" w:space="0" w:color="auto"/>
            <w:bottom w:val="none" w:sz="0" w:space="0" w:color="auto"/>
            <w:right w:val="none" w:sz="0" w:space="0" w:color="auto"/>
          </w:divBdr>
        </w:div>
      </w:divsChild>
    </w:div>
    <w:div w:id="1127814588">
      <w:bodyDiv w:val="1"/>
      <w:marLeft w:val="0"/>
      <w:marRight w:val="0"/>
      <w:marTop w:val="0"/>
      <w:marBottom w:val="0"/>
      <w:divBdr>
        <w:top w:val="none" w:sz="0" w:space="0" w:color="auto"/>
        <w:left w:val="none" w:sz="0" w:space="0" w:color="auto"/>
        <w:bottom w:val="none" w:sz="0" w:space="0" w:color="auto"/>
        <w:right w:val="none" w:sz="0" w:space="0" w:color="auto"/>
      </w:divBdr>
      <w:divsChild>
        <w:div w:id="1571815969">
          <w:marLeft w:val="0"/>
          <w:marRight w:val="0"/>
          <w:marTop w:val="0"/>
          <w:marBottom w:val="0"/>
          <w:divBdr>
            <w:top w:val="none" w:sz="0" w:space="0" w:color="auto"/>
            <w:left w:val="none" w:sz="0" w:space="0" w:color="auto"/>
            <w:bottom w:val="none" w:sz="0" w:space="0" w:color="auto"/>
            <w:right w:val="none" w:sz="0" w:space="0" w:color="auto"/>
          </w:divBdr>
        </w:div>
      </w:divsChild>
    </w:div>
    <w:div w:id="1162241164">
      <w:bodyDiv w:val="1"/>
      <w:marLeft w:val="0"/>
      <w:marRight w:val="0"/>
      <w:marTop w:val="0"/>
      <w:marBottom w:val="0"/>
      <w:divBdr>
        <w:top w:val="none" w:sz="0" w:space="0" w:color="auto"/>
        <w:left w:val="none" w:sz="0" w:space="0" w:color="auto"/>
        <w:bottom w:val="none" w:sz="0" w:space="0" w:color="auto"/>
        <w:right w:val="none" w:sz="0" w:space="0" w:color="auto"/>
      </w:divBdr>
      <w:divsChild>
        <w:div w:id="515193889">
          <w:marLeft w:val="0"/>
          <w:marRight w:val="0"/>
          <w:marTop w:val="0"/>
          <w:marBottom w:val="0"/>
          <w:divBdr>
            <w:top w:val="none" w:sz="0" w:space="0" w:color="auto"/>
            <w:left w:val="none" w:sz="0" w:space="0" w:color="auto"/>
            <w:bottom w:val="none" w:sz="0" w:space="0" w:color="auto"/>
            <w:right w:val="none" w:sz="0" w:space="0" w:color="auto"/>
          </w:divBdr>
          <w:divsChild>
            <w:div w:id="7039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640494">
      <w:bodyDiv w:val="1"/>
      <w:marLeft w:val="0"/>
      <w:marRight w:val="0"/>
      <w:marTop w:val="0"/>
      <w:marBottom w:val="0"/>
      <w:divBdr>
        <w:top w:val="none" w:sz="0" w:space="0" w:color="auto"/>
        <w:left w:val="none" w:sz="0" w:space="0" w:color="auto"/>
        <w:bottom w:val="none" w:sz="0" w:space="0" w:color="auto"/>
        <w:right w:val="none" w:sz="0" w:space="0" w:color="auto"/>
      </w:divBdr>
      <w:divsChild>
        <w:div w:id="1558784445">
          <w:marLeft w:val="0"/>
          <w:marRight w:val="0"/>
          <w:marTop w:val="0"/>
          <w:marBottom w:val="0"/>
          <w:divBdr>
            <w:top w:val="none" w:sz="0" w:space="0" w:color="auto"/>
            <w:left w:val="none" w:sz="0" w:space="0" w:color="auto"/>
            <w:bottom w:val="none" w:sz="0" w:space="0" w:color="auto"/>
            <w:right w:val="none" w:sz="0" w:space="0" w:color="auto"/>
          </w:divBdr>
          <w:divsChild>
            <w:div w:id="134952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94896">
      <w:bodyDiv w:val="1"/>
      <w:marLeft w:val="0"/>
      <w:marRight w:val="0"/>
      <w:marTop w:val="0"/>
      <w:marBottom w:val="0"/>
      <w:divBdr>
        <w:top w:val="none" w:sz="0" w:space="0" w:color="auto"/>
        <w:left w:val="none" w:sz="0" w:space="0" w:color="auto"/>
        <w:bottom w:val="none" w:sz="0" w:space="0" w:color="auto"/>
        <w:right w:val="none" w:sz="0" w:space="0" w:color="auto"/>
      </w:divBdr>
    </w:div>
    <w:div w:id="1420636884">
      <w:bodyDiv w:val="1"/>
      <w:marLeft w:val="0"/>
      <w:marRight w:val="0"/>
      <w:marTop w:val="0"/>
      <w:marBottom w:val="0"/>
      <w:divBdr>
        <w:top w:val="none" w:sz="0" w:space="0" w:color="auto"/>
        <w:left w:val="none" w:sz="0" w:space="0" w:color="auto"/>
        <w:bottom w:val="none" w:sz="0" w:space="0" w:color="auto"/>
        <w:right w:val="none" w:sz="0" w:space="0" w:color="auto"/>
      </w:divBdr>
      <w:divsChild>
        <w:div w:id="375010840">
          <w:marLeft w:val="0"/>
          <w:marRight w:val="0"/>
          <w:marTop w:val="0"/>
          <w:marBottom w:val="0"/>
          <w:divBdr>
            <w:top w:val="none" w:sz="0" w:space="0" w:color="auto"/>
            <w:left w:val="none" w:sz="0" w:space="0" w:color="auto"/>
            <w:bottom w:val="none" w:sz="0" w:space="0" w:color="auto"/>
            <w:right w:val="none" w:sz="0" w:space="0" w:color="auto"/>
          </w:divBdr>
        </w:div>
      </w:divsChild>
    </w:div>
    <w:div w:id="1444618921">
      <w:bodyDiv w:val="1"/>
      <w:marLeft w:val="0"/>
      <w:marRight w:val="0"/>
      <w:marTop w:val="0"/>
      <w:marBottom w:val="0"/>
      <w:divBdr>
        <w:top w:val="none" w:sz="0" w:space="0" w:color="auto"/>
        <w:left w:val="none" w:sz="0" w:space="0" w:color="auto"/>
        <w:bottom w:val="none" w:sz="0" w:space="0" w:color="auto"/>
        <w:right w:val="none" w:sz="0" w:space="0" w:color="auto"/>
      </w:divBdr>
      <w:divsChild>
        <w:div w:id="1614091534">
          <w:marLeft w:val="0"/>
          <w:marRight w:val="0"/>
          <w:marTop w:val="0"/>
          <w:marBottom w:val="0"/>
          <w:divBdr>
            <w:top w:val="none" w:sz="0" w:space="0" w:color="auto"/>
            <w:left w:val="none" w:sz="0" w:space="0" w:color="auto"/>
            <w:bottom w:val="none" w:sz="0" w:space="0" w:color="auto"/>
            <w:right w:val="none" w:sz="0" w:space="0" w:color="auto"/>
          </w:divBdr>
        </w:div>
      </w:divsChild>
    </w:div>
    <w:div w:id="1544094348">
      <w:bodyDiv w:val="1"/>
      <w:marLeft w:val="0"/>
      <w:marRight w:val="0"/>
      <w:marTop w:val="0"/>
      <w:marBottom w:val="0"/>
      <w:divBdr>
        <w:top w:val="none" w:sz="0" w:space="0" w:color="auto"/>
        <w:left w:val="none" w:sz="0" w:space="0" w:color="auto"/>
        <w:bottom w:val="none" w:sz="0" w:space="0" w:color="auto"/>
        <w:right w:val="none" w:sz="0" w:space="0" w:color="auto"/>
      </w:divBdr>
      <w:divsChild>
        <w:div w:id="504324308">
          <w:marLeft w:val="0"/>
          <w:marRight w:val="0"/>
          <w:marTop w:val="0"/>
          <w:marBottom w:val="0"/>
          <w:divBdr>
            <w:top w:val="none" w:sz="0" w:space="0" w:color="auto"/>
            <w:left w:val="none" w:sz="0" w:space="0" w:color="auto"/>
            <w:bottom w:val="none" w:sz="0" w:space="0" w:color="auto"/>
            <w:right w:val="none" w:sz="0" w:space="0" w:color="auto"/>
          </w:divBdr>
        </w:div>
      </w:divsChild>
    </w:div>
    <w:div w:id="1556889017">
      <w:bodyDiv w:val="1"/>
      <w:marLeft w:val="0"/>
      <w:marRight w:val="0"/>
      <w:marTop w:val="0"/>
      <w:marBottom w:val="0"/>
      <w:divBdr>
        <w:top w:val="none" w:sz="0" w:space="0" w:color="auto"/>
        <w:left w:val="none" w:sz="0" w:space="0" w:color="auto"/>
        <w:bottom w:val="none" w:sz="0" w:space="0" w:color="auto"/>
        <w:right w:val="none" w:sz="0" w:space="0" w:color="auto"/>
      </w:divBdr>
      <w:divsChild>
        <w:div w:id="1408071257">
          <w:marLeft w:val="0"/>
          <w:marRight w:val="0"/>
          <w:marTop w:val="0"/>
          <w:marBottom w:val="0"/>
          <w:divBdr>
            <w:top w:val="none" w:sz="0" w:space="0" w:color="auto"/>
            <w:left w:val="none" w:sz="0" w:space="0" w:color="auto"/>
            <w:bottom w:val="none" w:sz="0" w:space="0" w:color="auto"/>
            <w:right w:val="none" w:sz="0" w:space="0" w:color="auto"/>
          </w:divBdr>
        </w:div>
      </w:divsChild>
    </w:div>
    <w:div w:id="1603033884">
      <w:bodyDiv w:val="1"/>
      <w:marLeft w:val="0"/>
      <w:marRight w:val="0"/>
      <w:marTop w:val="0"/>
      <w:marBottom w:val="0"/>
      <w:divBdr>
        <w:top w:val="none" w:sz="0" w:space="0" w:color="auto"/>
        <w:left w:val="none" w:sz="0" w:space="0" w:color="auto"/>
        <w:bottom w:val="none" w:sz="0" w:space="0" w:color="auto"/>
        <w:right w:val="none" w:sz="0" w:space="0" w:color="auto"/>
      </w:divBdr>
    </w:div>
    <w:div w:id="1663701088">
      <w:bodyDiv w:val="1"/>
      <w:marLeft w:val="0"/>
      <w:marRight w:val="0"/>
      <w:marTop w:val="0"/>
      <w:marBottom w:val="0"/>
      <w:divBdr>
        <w:top w:val="none" w:sz="0" w:space="0" w:color="auto"/>
        <w:left w:val="none" w:sz="0" w:space="0" w:color="auto"/>
        <w:bottom w:val="none" w:sz="0" w:space="0" w:color="auto"/>
        <w:right w:val="none" w:sz="0" w:space="0" w:color="auto"/>
      </w:divBdr>
    </w:div>
    <w:div w:id="1708407514">
      <w:bodyDiv w:val="1"/>
      <w:marLeft w:val="0"/>
      <w:marRight w:val="0"/>
      <w:marTop w:val="0"/>
      <w:marBottom w:val="0"/>
      <w:divBdr>
        <w:top w:val="none" w:sz="0" w:space="0" w:color="auto"/>
        <w:left w:val="none" w:sz="0" w:space="0" w:color="auto"/>
        <w:bottom w:val="none" w:sz="0" w:space="0" w:color="auto"/>
        <w:right w:val="none" w:sz="0" w:space="0" w:color="auto"/>
      </w:divBdr>
      <w:divsChild>
        <w:div w:id="818955789">
          <w:marLeft w:val="0"/>
          <w:marRight w:val="0"/>
          <w:marTop w:val="0"/>
          <w:marBottom w:val="0"/>
          <w:divBdr>
            <w:top w:val="none" w:sz="0" w:space="0" w:color="auto"/>
            <w:left w:val="none" w:sz="0" w:space="0" w:color="auto"/>
            <w:bottom w:val="none" w:sz="0" w:space="0" w:color="auto"/>
            <w:right w:val="none" w:sz="0" w:space="0" w:color="auto"/>
          </w:divBdr>
        </w:div>
        <w:div w:id="78869362">
          <w:marLeft w:val="0"/>
          <w:marRight w:val="0"/>
          <w:marTop w:val="0"/>
          <w:marBottom w:val="0"/>
          <w:divBdr>
            <w:top w:val="none" w:sz="0" w:space="0" w:color="auto"/>
            <w:left w:val="none" w:sz="0" w:space="0" w:color="auto"/>
            <w:bottom w:val="none" w:sz="0" w:space="0" w:color="auto"/>
            <w:right w:val="none" w:sz="0" w:space="0" w:color="auto"/>
          </w:divBdr>
        </w:div>
        <w:div w:id="134951261">
          <w:marLeft w:val="0"/>
          <w:marRight w:val="0"/>
          <w:marTop w:val="0"/>
          <w:marBottom w:val="0"/>
          <w:divBdr>
            <w:top w:val="none" w:sz="0" w:space="0" w:color="auto"/>
            <w:left w:val="none" w:sz="0" w:space="0" w:color="auto"/>
            <w:bottom w:val="none" w:sz="0" w:space="0" w:color="auto"/>
            <w:right w:val="none" w:sz="0" w:space="0" w:color="auto"/>
          </w:divBdr>
        </w:div>
      </w:divsChild>
    </w:div>
    <w:div w:id="1760903790">
      <w:bodyDiv w:val="1"/>
      <w:marLeft w:val="0"/>
      <w:marRight w:val="0"/>
      <w:marTop w:val="0"/>
      <w:marBottom w:val="0"/>
      <w:divBdr>
        <w:top w:val="none" w:sz="0" w:space="0" w:color="auto"/>
        <w:left w:val="none" w:sz="0" w:space="0" w:color="auto"/>
        <w:bottom w:val="none" w:sz="0" w:space="0" w:color="auto"/>
        <w:right w:val="none" w:sz="0" w:space="0" w:color="auto"/>
      </w:divBdr>
    </w:div>
    <w:div w:id="1799100961">
      <w:bodyDiv w:val="1"/>
      <w:marLeft w:val="0"/>
      <w:marRight w:val="0"/>
      <w:marTop w:val="0"/>
      <w:marBottom w:val="0"/>
      <w:divBdr>
        <w:top w:val="none" w:sz="0" w:space="0" w:color="auto"/>
        <w:left w:val="none" w:sz="0" w:space="0" w:color="auto"/>
        <w:bottom w:val="none" w:sz="0" w:space="0" w:color="auto"/>
        <w:right w:val="none" w:sz="0" w:space="0" w:color="auto"/>
      </w:divBdr>
      <w:divsChild>
        <w:div w:id="1772623729">
          <w:marLeft w:val="0"/>
          <w:marRight w:val="0"/>
          <w:marTop w:val="0"/>
          <w:marBottom w:val="0"/>
          <w:divBdr>
            <w:top w:val="none" w:sz="0" w:space="0" w:color="auto"/>
            <w:left w:val="none" w:sz="0" w:space="0" w:color="auto"/>
            <w:bottom w:val="none" w:sz="0" w:space="0" w:color="auto"/>
            <w:right w:val="none" w:sz="0" w:space="0" w:color="auto"/>
          </w:divBdr>
        </w:div>
      </w:divsChild>
    </w:div>
    <w:div w:id="1833520150">
      <w:bodyDiv w:val="1"/>
      <w:marLeft w:val="0"/>
      <w:marRight w:val="0"/>
      <w:marTop w:val="0"/>
      <w:marBottom w:val="0"/>
      <w:divBdr>
        <w:top w:val="none" w:sz="0" w:space="0" w:color="auto"/>
        <w:left w:val="none" w:sz="0" w:space="0" w:color="auto"/>
        <w:bottom w:val="none" w:sz="0" w:space="0" w:color="auto"/>
        <w:right w:val="none" w:sz="0" w:space="0" w:color="auto"/>
      </w:divBdr>
    </w:div>
    <w:div w:id="1883056812">
      <w:bodyDiv w:val="1"/>
      <w:marLeft w:val="0"/>
      <w:marRight w:val="0"/>
      <w:marTop w:val="0"/>
      <w:marBottom w:val="0"/>
      <w:divBdr>
        <w:top w:val="none" w:sz="0" w:space="0" w:color="auto"/>
        <w:left w:val="none" w:sz="0" w:space="0" w:color="auto"/>
        <w:bottom w:val="none" w:sz="0" w:space="0" w:color="auto"/>
        <w:right w:val="none" w:sz="0" w:space="0" w:color="auto"/>
      </w:divBdr>
      <w:divsChild>
        <w:div w:id="1593666837">
          <w:marLeft w:val="0"/>
          <w:marRight w:val="0"/>
          <w:marTop w:val="0"/>
          <w:marBottom w:val="0"/>
          <w:divBdr>
            <w:top w:val="none" w:sz="0" w:space="0" w:color="auto"/>
            <w:left w:val="none" w:sz="0" w:space="0" w:color="auto"/>
            <w:bottom w:val="none" w:sz="0" w:space="0" w:color="auto"/>
            <w:right w:val="none" w:sz="0" w:space="0" w:color="auto"/>
          </w:divBdr>
        </w:div>
      </w:divsChild>
    </w:div>
    <w:div w:id="1952593329">
      <w:bodyDiv w:val="1"/>
      <w:marLeft w:val="0"/>
      <w:marRight w:val="0"/>
      <w:marTop w:val="0"/>
      <w:marBottom w:val="0"/>
      <w:divBdr>
        <w:top w:val="none" w:sz="0" w:space="0" w:color="auto"/>
        <w:left w:val="none" w:sz="0" w:space="0" w:color="auto"/>
        <w:bottom w:val="none" w:sz="0" w:space="0" w:color="auto"/>
        <w:right w:val="none" w:sz="0" w:space="0" w:color="auto"/>
      </w:divBdr>
      <w:divsChild>
        <w:div w:id="197402686">
          <w:marLeft w:val="0"/>
          <w:marRight w:val="0"/>
          <w:marTop w:val="0"/>
          <w:marBottom w:val="0"/>
          <w:divBdr>
            <w:top w:val="none" w:sz="0" w:space="0" w:color="auto"/>
            <w:left w:val="none" w:sz="0" w:space="0" w:color="auto"/>
            <w:bottom w:val="none" w:sz="0" w:space="0" w:color="auto"/>
            <w:right w:val="none" w:sz="0" w:space="0" w:color="auto"/>
          </w:divBdr>
        </w:div>
      </w:divsChild>
    </w:div>
    <w:div w:id="1974940071">
      <w:bodyDiv w:val="1"/>
      <w:marLeft w:val="0"/>
      <w:marRight w:val="0"/>
      <w:marTop w:val="0"/>
      <w:marBottom w:val="0"/>
      <w:divBdr>
        <w:top w:val="none" w:sz="0" w:space="0" w:color="auto"/>
        <w:left w:val="none" w:sz="0" w:space="0" w:color="auto"/>
        <w:bottom w:val="none" w:sz="0" w:space="0" w:color="auto"/>
        <w:right w:val="none" w:sz="0" w:space="0" w:color="auto"/>
      </w:divBdr>
      <w:divsChild>
        <w:div w:id="1459060034">
          <w:marLeft w:val="0"/>
          <w:marRight w:val="0"/>
          <w:marTop w:val="0"/>
          <w:marBottom w:val="0"/>
          <w:divBdr>
            <w:top w:val="none" w:sz="0" w:space="0" w:color="auto"/>
            <w:left w:val="none" w:sz="0" w:space="0" w:color="auto"/>
            <w:bottom w:val="none" w:sz="0" w:space="0" w:color="auto"/>
            <w:right w:val="none" w:sz="0" w:space="0" w:color="auto"/>
          </w:divBdr>
          <w:divsChild>
            <w:div w:id="698580078">
              <w:marLeft w:val="0"/>
              <w:marRight w:val="0"/>
              <w:marTop w:val="0"/>
              <w:marBottom w:val="0"/>
              <w:divBdr>
                <w:top w:val="none" w:sz="0" w:space="0" w:color="auto"/>
                <w:left w:val="none" w:sz="0" w:space="0" w:color="auto"/>
                <w:bottom w:val="none" w:sz="0" w:space="0" w:color="auto"/>
                <w:right w:val="none" w:sz="0" w:space="0" w:color="auto"/>
              </w:divBdr>
            </w:div>
            <w:div w:id="72171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740710">
      <w:bodyDiv w:val="1"/>
      <w:marLeft w:val="0"/>
      <w:marRight w:val="0"/>
      <w:marTop w:val="0"/>
      <w:marBottom w:val="0"/>
      <w:divBdr>
        <w:top w:val="none" w:sz="0" w:space="0" w:color="auto"/>
        <w:left w:val="none" w:sz="0" w:space="0" w:color="auto"/>
        <w:bottom w:val="none" w:sz="0" w:space="0" w:color="auto"/>
        <w:right w:val="none" w:sz="0" w:space="0" w:color="auto"/>
      </w:divBdr>
    </w:div>
    <w:div w:id="2022927377">
      <w:bodyDiv w:val="1"/>
      <w:marLeft w:val="0"/>
      <w:marRight w:val="0"/>
      <w:marTop w:val="0"/>
      <w:marBottom w:val="0"/>
      <w:divBdr>
        <w:top w:val="none" w:sz="0" w:space="0" w:color="auto"/>
        <w:left w:val="none" w:sz="0" w:space="0" w:color="auto"/>
        <w:bottom w:val="none" w:sz="0" w:space="0" w:color="auto"/>
        <w:right w:val="none" w:sz="0" w:space="0" w:color="auto"/>
      </w:divBdr>
      <w:divsChild>
        <w:div w:id="1590190694">
          <w:marLeft w:val="0"/>
          <w:marRight w:val="0"/>
          <w:marTop w:val="0"/>
          <w:marBottom w:val="0"/>
          <w:divBdr>
            <w:top w:val="none" w:sz="0" w:space="0" w:color="auto"/>
            <w:left w:val="none" w:sz="0" w:space="0" w:color="auto"/>
            <w:bottom w:val="none" w:sz="0" w:space="0" w:color="auto"/>
            <w:right w:val="none" w:sz="0" w:space="0" w:color="auto"/>
          </w:divBdr>
          <w:divsChild>
            <w:div w:id="1447698697">
              <w:marLeft w:val="0"/>
              <w:marRight w:val="0"/>
              <w:marTop w:val="0"/>
              <w:marBottom w:val="0"/>
              <w:divBdr>
                <w:top w:val="none" w:sz="0" w:space="0" w:color="auto"/>
                <w:left w:val="none" w:sz="0" w:space="0" w:color="auto"/>
                <w:bottom w:val="none" w:sz="0" w:space="0" w:color="auto"/>
                <w:right w:val="none" w:sz="0" w:space="0" w:color="auto"/>
              </w:divBdr>
              <w:divsChild>
                <w:div w:id="1181166984">
                  <w:marLeft w:val="0"/>
                  <w:marRight w:val="0"/>
                  <w:marTop w:val="0"/>
                  <w:marBottom w:val="0"/>
                  <w:divBdr>
                    <w:top w:val="none" w:sz="0" w:space="0" w:color="auto"/>
                    <w:left w:val="none" w:sz="0" w:space="0" w:color="auto"/>
                    <w:bottom w:val="none" w:sz="0" w:space="0" w:color="auto"/>
                    <w:right w:val="none" w:sz="0" w:space="0" w:color="auto"/>
                  </w:divBdr>
                  <w:divsChild>
                    <w:div w:id="372967930">
                      <w:marLeft w:val="0"/>
                      <w:marRight w:val="0"/>
                      <w:marTop w:val="0"/>
                      <w:marBottom w:val="0"/>
                      <w:divBdr>
                        <w:top w:val="none" w:sz="0" w:space="0" w:color="auto"/>
                        <w:left w:val="none" w:sz="0" w:space="0" w:color="auto"/>
                        <w:bottom w:val="none" w:sz="0" w:space="0" w:color="auto"/>
                        <w:right w:val="none" w:sz="0" w:space="0" w:color="auto"/>
                      </w:divBdr>
                      <w:divsChild>
                        <w:div w:id="3285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0206521">
      <w:bodyDiv w:val="1"/>
      <w:marLeft w:val="0"/>
      <w:marRight w:val="0"/>
      <w:marTop w:val="0"/>
      <w:marBottom w:val="0"/>
      <w:divBdr>
        <w:top w:val="none" w:sz="0" w:space="0" w:color="auto"/>
        <w:left w:val="none" w:sz="0" w:space="0" w:color="auto"/>
        <w:bottom w:val="none" w:sz="0" w:space="0" w:color="auto"/>
        <w:right w:val="none" w:sz="0" w:space="0" w:color="auto"/>
      </w:divBdr>
      <w:divsChild>
        <w:div w:id="1583104525">
          <w:marLeft w:val="0"/>
          <w:marRight w:val="0"/>
          <w:marTop w:val="0"/>
          <w:marBottom w:val="0"/>
          <w:divBdr>
            <w:top w:val="none" w:sz="0" w:space="0" w:color="auto"/>
            <w:left w:val="none" w:sz="0" w:space="0" w:color="auto"/>
            <w:bottom w:val="none" w:sz="0" w:space="0" w:color="auto"/>
            <w:right w:val="none" w:sz="0" w:space="0" w:color="auto"/>
          </w:divBdr>
        </w:div>
      </w:divsChild>
    </w:div>
    <w:div w:id="2062290027">
      <w:bodyDiv w:val="1"/>
      <w:marLeft w:val="0"/>
      <w:marRight w:val="0"/>
      <w:marTop w:val="0"/>
      <w:marBottom w:val="0"/>
      <w:divBdr>
        <w:top w:val="none" w:sz="0" w:space="0" w:color="auto"/>
        <w:left w:val="none" w:sz="0" w:space="0" w:color="auto"/>
        <w:bottom w:val="none" w:sz="0" w:space="0" w:color="auto"/>
        <w:right w:val="none" w:sz="0" w:space="0" w:color="auto"/>
      </w:divBdr>
      <w:divsChild>
        <w:div w:id="172714172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jbiomedsem.biomedcentral.com/articles/10.1186/2041-1480-2-S3-S3" TargetMode="External"/><Relationship Id="rId2" Type="http://schemas.openxmlformats.org/officeDocument/2006/relationships/hyperlink" Target="https://jbiomedsem.biomedcentral.com/articles/10.1186/2041-1480-2-S3-S3" TargetMode="External"/><Relationship Id="rId1" Type="http://schemas.openxmlformats.org/officeDocument/2006/relationships/hyperlink" Target="https://jbiomedsem.biomedcentral.com/articles/10.1186/2041-1480-2-S3-S3" TargetMode="External"/><Relationship Id="rId4" Type="http://schemas.openxmlformats.org/officeDocument/2006/relationships/hyperlink" Target="https://jbiomedsem.biomedcentral.com/articles/10.1186/2041-1480-2-S3-S3"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comments" Target="comments.xml"/><Relationship Id="rId26" Type="http://schemas.openxmlformats.org/officeDocument/2006/relationships/image" Target="media/image5.png"/><Relationship Id="rId3" Type="http://schemas.openxmlformats.org/officeDocument/2006/relationships/customXml" Target="../customXml/item3.xml"/><Relationship Id="rId21" Type="http://schemas.microsoft.com/office/2018/08/relationships/commentsExtensible" Target="commentsExtensible.xml"/><Relationship Id="rId34" Type="http://schemas.microsoft.com/office/2011/relationships/people" Target="people.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4.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2.xml"/><Relationship Id="rId20" Type="http://schemas.microsoft.com/office/2016/09/relationships/commentsIds" Target="commentsIds.xml"/><Relationship Id="rId29"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3.png"/><Relationship Id="rId32" Type="http://schemas.openxmlformats.org/officeDocument/2006/relationships/image" Target="media/image7.png"/><Relationship Id="rId5" Type="http://schemas.openxmlformats.org/officeDocument/2006/relationships/numbering" Target="numbering.xml"/><Relationship Id="rId15" Type="http://schemas.openxmlformats.org/officeDocument/2006/relationships/footer" Target="footer3.xml"/><Relationship Id="rId23" Type="http://schemas.openxmlformats.org/officeDocument/2006/relationships/image" Target="media/image2.png"/><Relationship Id="rId28" Type="http://schemas.openxmlformats.org/officeDocument/2006/relationships/footer" Target="footer7.xml"/><Relationship Id="rId10" Type="http://schemas.openxmlformats.org/officeDocument/2006/relationships/endnotes" Target="endnotes.xml"/><Relationship Id="rId19" Type="http://schemas.microsoft.com/office/2011/relationships/commentsExtended" Target="commentsExtended.xml"/><Relationship Id="rId31"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footer" Target="footer5.xml"/><Relationship Id="rId27" Type="http://schemas.openxmlformats.org/officeDocument/2006/relationships/footer" Target="footer6.xml"/><Relationship Id="rId30" Type="http://schemas.openxmlformats.org/officeDocument/2006/relationships/hyperlink" Target="https://confluence.ihtsdotools.org/display/DOCEG" TargetMode="External"/><Relationship Id="rId35" Type="http://schemas.openxmlformats.org/officeDocument/2006/relationships/theme" Target="theme/theme1.xml"/><Relationship Id="rId8"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kument" ma:contentTypeID="0x01010055A66341B51DD64199AEB17ED99DF8AC" ma:contentTypeVersion="14" ma:contentTypeDescription="Skapa ett nytt dokument." ma:contentTypeScope="" ma:versionID="8ed9c32004fdeb01652e0c75541eac52">
  <xsd:schema xmlns:xsd="http://www.w3.org/2001/XMLSchema" xmlns:xs="http://www.w3.org/2001/XMLSchema" xmlns:p="http://schemas.microsoft.com/office/2006/metadata/properties" xmlns:ns3="cd142b07-0c13-4a62-abcb-a4f76ec97be4" xmlns:ns4="c6ac5fbe-d615-46a3-94b3-d89bfccebe5e" targetNamespace="http://schemas.microsoft.com/office/2006/metadata/properties" ma:root="true" ma:fieldsID="aed0c979e00fea88a81d11c8d095c0fe" ns3:_="" ns4:_="">
    <xsd:import namespace="cd142b07-0c13-4a62-abcb-a4f76ec97be4"/>
    <xsd:import namespace="c6ac5fbe-d615-46a3-94b3-d89bfccebe5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Location" minOccurs="0"/>
                <xsd:element ref="ns4:MediaServiceGenerationTime" minOccurs="0"/>
                <xsd:element ref="ns4:MediaServiceEventHashCode" minOccurs="0"/>
                <xsd:element ref="ns4:MediaServiceAutoKeyPoints" minOccurs="0"/>
                <xsd:element ref="ns4:MediaServiceKeyPoints"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142b07-0c13-4a62-abcb-a4f76ec97be4" elementFormDefault="qualified">
    <xsd:import namespace="http://schemas.microsoft.com/office/2006/documentManagement/types"/>
    <xsd:import namespace="http://schemas.microsoft.com/office/infopath/2007/PartnerControls"/>
    <xsd:element name="SharedWithUsers" ma:index="8" nillable="true" ma:displayName="Delat med"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lat med information" ma:description="" ma:internalName="SharedWithDetails" ma:readOnly="true">
      <xsd:simpleType>
        <xsd:restriction base="dms:Note">
          <xsd:maxLength value="255"/>
        </xsd:restriction>
      </xsd:simpleType>
    </xsd:element>
    <xsd:element name="SharingHintHash" ma:index="10" nillable="true" ma:displayName="Delar tips,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ac5fbe-d615-46a3-94b3-d89bfccebe5e"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Location" ma:index="16" nillable="true" ma:displayName="MediaServic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D84D3B0-FE64-4E18-A3F5-4AD8B557B919}">
  <ds:schemaRefs>
    <ds:schemaRef ds:uri="http://schemas.microsoft.com/office/2006/documentManagement/types"/>
    <ds:schemaRef ds:uri="http://purl.org/dc/terms/"/>
    <ds:schemaRef ds:uri="http://www.w3.org/XML/1998/namespace"/>
    <ds:schemaRef ds:uri="http://purl.org/dc/elements/1.1/"/>
    <ds:schemaRef ds:uri="c6ac5fbe-d615-46a3-94b3-d89bfccebe5e"/>
    <ds:schemaRef ds:uri="http://schemas.microsoft.com/office/2006/metadata/properties"/>
    <ds:schemaRef ds:uri="http://schemas.microsoft.com/office/infopath/2007/PartnerControls"/>
    <ds:schemaRef ds:uri="http://schemas.openxmlformats.org/package/2006/metadata/core-properties"/>
    <ds:schemaRef ds:uri="cd142b07-0c13-4a62-abcb-a4f76ec97be4"/>
    <ds:schemaRef ds:uri="http://purl.org/dc/dcmitype/"/>
  </ds:schemaRefs>
</ds:datastoreItem>
</file>

<file path=customXml/itemProps2.xml><?xml version="1.0" encoding="utf-8"?>
<ds:datastoreItem xmlns:ds="http://schemas.openxmlformats.org/officeDocument/2006/customXml" ds:itemID="{59E15E3D-E901-42CA-9EE6-9582772F5B7A}">
  <ds:schemaRefs>
    <ds:schemaRef ds:uri="http://schemas.openxmlformats.org/officeDocument/2006/bibliography"/>
  </ds:schemaRefs>
</ds:datastoreItem>
</file>

<file path=customXml/itemProps3.xml><?xml version="1.0" encoding="utf-8"?>
<ds:datastoreItem xmlns:ds="http://schemas.openxmlformats.org/officeDocument/2006/customXml" ds:itemID="{1A08E718-34AF-41E8-9287-9A7BF04E6E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142b07-0c13-4a62-abcb-a4f76ec97be4"/>
    <ds:schemaRef ds:uri="c6ac5fbe-d615-46a3-94b3-d89bfccebe5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0EED28B-739C-405A-BE84-164F34A97B1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35</Pages>
  <Words>33375</Words>
  <Characters>190244</Characters>
  <Application>Microsoft Office Word</Application>
  <DocSecurity>0</DocSecurity>
  <Lines>1585</Lines>
  <Paragraphs>446</Paragraphs>
  <ScaleCrop>false</ScaleCrop>
  <HeadingPairs>
    <vt:vector size="4" baseType="variant">
      <vt:variant>
        <vt:lpstr>Title</vt:lpstr>
      </vt:variant>
      <vt:variant>
        <vt:i4>1</vt:i4>
      </vt:variant>
      <vt:variant>
        <vt:lpstr>Headings</vt:lpstr>
      </vt:variant>
      <vt:variant>
        <vt:i4>6</vt:i4>
      </vt:variant>
    </vt:vector>
  </HeadingPairs>
  <TitlesOfParts>
    <vt:vector size="7" baseType="lpstr">
      <vt:lpstr/>
      <vt:lpstr>Table of contents</vt:lpstr>
      <vt:lpstr>Abstract </vt:lpstr>
      <vt:lpstr>Populärvetenskaplig sammanfattning</vt:lpstr>
      <vt:lpstr>IntroductionINTRODUCTION</vt:lpstr>
      <vt:lpstr>    Natural language processing </vt:lpstr>
      <vt:lpstr>    Natural language processing for Swedish text</vt:lpstr>
    </vt:vector>
  </TitlesOfParts>
  <Company/>
  <LinksUpToDate>false</LinksUpToDate>
  <CharactersWithSpaces>223173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 Ollvik</dc:creator>
  <cp:keywords/>
  <dc:description/>
  <cp:lastModifiedBy>Carl Ollvik</cp:lastModifiedBy>
  <cp:revision>2</cp:revision>
  <dcterms:created xsi:type="dcterms:W3CDTF">2021-08-06T12:59:00Z</dcterms:created>
  <dcterms:modified xsi:type="dcterms:W3CDTF">2021-08-06T12:59:00Z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id="guqA596e"/&gt;&lt;style id="http://www.zotero.org/styles/vancouver" locale="en-US" hasBibliography="1" bibliographyStyleHasBeenSet="1"/&gt;&lt;prefs&gt;&lt;pref name="fieldType" value="Field"/&gt;&lt;pref name="automa</vt:lpwstr>
  </property>
  <property fmtid="{D5CDD505-2E9C-101B-9397-08002B2CF9AE}" pid="3" name="ZOTERO_PREF_2">
    <vt:lpwstr>ticJournalAbbreviations" value="true"/&gt;&lt;/prefs&gt;&lt;/data&gt;</vt:lpwstr>
  </property>
  <property fmtid="{D5CDD505-2E9C-101B-9397-08002B2CF9AE}" pid="4" name="ContentTypeId">
    <vt:lpwstr>0x01010055A66341B51DD64199AEB17ED99DF8AC</vt:lpwstr>
  </property>
</Properties>
</file>